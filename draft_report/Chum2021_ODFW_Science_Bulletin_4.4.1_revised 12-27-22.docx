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407B66F5" w:rsidR="00144E70" w:rsidRPr="00142D4B" w:rsidRDefault="00144E70" w:rsidP="00144E70">
      <w:pPr>
        <w:autoSpaceDE w:val="0"/>
        <w:autoSpaceDN w:val="0"/>
        <w:adjustRightInd w:val="0"/>
        <w:rPr>
          <w:b/>
          <w:bCs/>
          <w:sz w:val="44"/>
          <w:szCs w:val="44"/>
        </w:rPr>
      </w:pPr>
      <w:r w:rsidRPr="00142D4B">
        <w:rPr>
          <w:b/>
          <w:bCs/>
          <w:sz w:val="44"/>
          <w:szCs w:val="44"/>
        </w:rPr>
        <w:t>Number 20</w:t>
      </w:r>
      <w:r w:rsidR="004A6620">
        <w:rPr>
          <w:b/>
          <w:bCs/>
          <w:sz w:val="44"/>
          <w:szCs w:val="44"/>
        </w:rPr>
        <w:t>22</w:t>
      </w:r>
      <w:r w:rsidRPr="00142D4B">
        <w:rPr>
          <w:b/>
          <w:bCs/>
          <w:sz w:val="44"/>
          <w:szCs w:val="44"/>
        </w:rPr>
        <w:t>-XX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454F597E" w:rsidR="00144E70" w:rsidRPr="00D90081" w:rsidRDefault="00867C8D" w:rsidP="00144E70">
      <w:pPr>
        <w:autoSpaceDE w:val="0"/>
        <w:autoSpaceDN w:val="0"/>
        <w:adjustRightInd w:val="0"/>
        <w:spacing w:after="0"/>
        <w:rPr>
          <w:b/>
          <w:bCs/>
          <w:sz w:val="44"/>
          <w:szCs w:val="44"/>
        </w:rPr>
      </w:pPr>
      <w:r>
        <w:rPr>
          <w:b/>
          <w:bCs/>
          <w:sz w:val="44"/>
          <w:szCs w:val="44"/>
        </w:rPr>
        <w:t xml:space="preserve">FISH </w:t>
      </w:r>
      <w:r w:rsidR="00144E70" w:rsidRPr="00D90081">
        <w:rPr>
          <w:b/>
          <w:bCs/>
          <w:sz w:val="44"/>
          <w:szCs w:val="44"/>
        </w:rPr>
        <w:t>DIVISION</w:t>
      </w:r>
    </w:p>
    <w:p w14:paraId="21D82FBA" w14:textId="77777777" w:rsidR="00144E70" w:rsidRPr="00D90081" w:rsidRDefault="00144E70" w:rsidP="00144E70">
      <w:pPr>
        <w:autoSpaceDE w:val="0"/>
        <w:autoSpaceDN w:val="0"/>
        <w:adjustRightInd w:val="0"/>
        <w:spacing w:after="0"/>
        <w:rPr>
          <w:sz w:val="32"/>
          <w:szCs w:val="32"/>
        </w:rPr>
      </w:pPr>
    </w:p>
    <w:p w14:paraId="6CFE99A8" w14:textId="677E6DA6" w:rsidR="002224CB" w:rsidRDefault="004A6620" w:rsidP="002224CB">
      <w:pPr>
        <w:autoSpaceDE w:val="0"/>
        <w:autoSpaceDN w:val="0"/>
        <w:adjustRightInd w:val="0"/>
        <w:spacing w:after="0"/>
        <w:rPr>
          <w:sz w:val="24"/>
          <w:szCs w:val="24"/>
        </w:rPr>
      </w:pPr>
      <w:r w:rsidRPr="004A6620">
        <w:rPr>
          <w:sz w:val="32"/>
          <w:szCs w:val="32"/>
        </w:rPr>
        <w:t xml:space="preserve">Population genetic structure of Oregon coastal </w:t>
      </w:r>
      <w:r>
        <w:rPr>
          <w:sz w:val="32"/>
          <w:szCs w:val="32"/>
        </w:rPr>
        <w:t>C</w:t>
      </w:r>
      <w:r w:rsidRPr="004A6620">
        <w:rPr>
          <w:sz w:val="32"/>
          <w:szCs w:val="32"/>
        </w:rPr>
        <w:t xml:space="preserve">hum </w:t>
      </w:r>
      <w:r>
        <w:rPr>
          <w:sz w:val="32"/>
          <w:szCs w:val="32"/>
        </w:rPr>
        <w:t>S</w:t>
      </w:r>
      <w:r w:rsidRPr="004A6620">
        <w:rPr>
          <w:sz w:val="32"/>
          <w:szCs w:val="32"/>
        </w:rPr>
        <w:t>almon (</w:t>
      </w:r>
      <w:r w:rsidRPr="004A6620">
        <w:rPr>
          <w:i/>
          <w:iCs/>
          <w:sz w:val="32"/>
          <w:szCs w:val="32"/>
        </w:rPr>
        <w:t>Oncorhynchus keta</w:t>
      </w:r>
      <w:r w:rsidRPr="004A6620">
        <w:rPr>
          <w:sz w:val="32"/>
          <w:szCs w:val="32"/>
        </w:rPr>
        <w:t>) and considerations for carcass tissue sampling</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 xml:space="preserve">Leave this page blank except statements at the </w:t>
      </w:r>
      <w:proofErr w:type="gramStart"/>
      <w:r w:rsidRPr="00D90081">
        <w:rPr>
          <w:i/>
          <w:sz w:val="24"/>
          <w:szCs w:val="24"/>
        </w:rPr>
        <w:t>bottom</w:t>
      </w:r>
      <w:r w:rsidRPr="00D90081">
        <w:rPr>
          <w:sz w:val="24"/>
          <w:szCs w:val="24"/>
        </w:rPr>
        <w:t>;</w:t>
      </w:r>
      <w:proofErr w:type="gramEnd"/>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w:t>
      </w:r>
      <w:proofErr w:type="gramStart"/>
      <w:r w:rsidR="00144E70">
        <w:rPr>
          <w:sz w:val="24"/>
          <w:szCs w:val="24"/>
        </w:rPr>
        <w:t>), or</w:t>
      </w:r>
      <w:proofErr w:type="gramEnd"/>
      <w:r w:rsidR="00144E70">
        <w:rPr>
          <w:sz w:val="24"/>
          <w:szCs w:val="24"/>
        </w:rPr>
        <w:t xml:space="preserve">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213DDA52"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 xml:space="preserve">This report should be cited as: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2B7DC56B" w:rsidR="00144E70" w:rsidRDefault="006A2D8D"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 xml:space="preserve">Dayan, D. I., C. M. </w:t>
      </w:r>
      <w:r>
        <w:rPr>
          <w:rFonts w:asciiTheme="minorHAnsi" w:hAnsiTheme="minorHAnsi"/>
          <w:i w:val="0"/>
          <w:iCs w:val="0"/>
          <w:color w:val="auto"/>
          <w:spacing w:val="0"/>
        </w:rPr>
        <w:t xml:space="preserve">Lorion, and </w:t>
      </w:r>
      <w:r>
        <w:rPr>
          <w:rFonts w:asciiTheme="minorHAnsi" w:hAnsiTheme="minorHAnsi"/>
          <w:i w:val="0"/>
          <w:iCs w:val="0"/>
          <w:color w:val="auto"/>
          <w:spacing w:val="0"/>
        </w:rPr>
        <w:t>K. G. O’Malley</w:t>
      </w:r>
      <w:r w:rsidR="00144E70">
        <w:rPr>
          <w:rFonts w:asciiTheme="minorHAnsi" w:hAnsiTheme="minorHAnsi"/>
          <w:i w:val="0"/>
          <w:iCs w:val="0"/>
          <w:color w:val="auto"/>
          <w:spacing w:val="0"/>
        </w:rPr>
        <w:t>. 20</w:t>
      </w:r>
      <w:r>
        <w:rPr>
          <w:rFonts w:asciiTheme="minorHAnsi" w:hAnsiTheme="minorHAnsi"/>
          <w:i w:val="0"/>
          <w:iCs w:val="0"/>
          <w:color w:val="auto"/>
          <w:spacing w:val="0"/>
        </w:rPr>
        <w:t>22</w:t>
      </w:r>
      <w:r w:rsidR="00144E70">
        <w:rPr>
          <w:rFonts w:asciiTheme="minorHAnsi" w:hAnsiTheme="minorHAnsi"/>
          <w:i w:val="0"/>
          <w:iCs w:val="0"/>
          <w:color w:val="auto"/>
          <w:spacing w:val="0"/>
        </w:rPr>
        <w:t xml:space="preserve">. </w:t>
      </w:r>
      <w:r w:rsidR="004A6620">
        <w:rPr>
          <w:rFonts w:asciiTheme="minorHAnsi" w:hAnsiTheme="minorHAnsi"/>
          <w:i w:val="0"/>
          <w:iCs w:val="0"/>
          <w:color w:val="auto"/>
          <w:spacing w:val="0"/>
        </w:rPr>
        <w:t xml:space="preserve">Population genetic structure of </w:t>
      </w:r>
      <w:r w:rsidR="00943066" w:rsidRPr="006A2D8D">
        <w:rPr>
          <w:rFonts w:asciiTheme="minorHAnsi" w:hAnsiTheme="minorHAnsi"/>
          <w:i w:val="0"/>
          <w:iCs w:val="0"/>
          <w:color w:val="auto"/>
          <w:spacing w:val="0"/>
        </w:rPr>
        <w:t>Ore</w:t>
      </w:r>
      <w:bookmarkStart w:id="14" w:name="_Hlk94107220"/>
      <w:r w:rsidR="00943066" w:rsidRPr="006A2D8D">
        <w:rPr>
          <w:rFonts w:asciiTheme="minorHAnsi" w:hAnsiTheme="minorHAnsi"/>
          <w:i w:val="0"/>
          <w:iCs w:val="0"/>
          <w:color w:val="auto"/>
          <w:spacing w:val="0"/>
        </w:rPr>
        <w:t xml:space="preserve">gon coastal </w:t>
      </w:r>
      <w:r w:rsidR="004A6620">
        <w:rPr>
          <w:rFonts w:asciiTheme="minorHAnsi" w:hAnsiTheme="minorHAnsi"/>
          <w:i w:val="0"/>
          <w:iCs w:val="0"/>
          <w:color w:val="auto"/>
          <w:spacing w:val="0"/>
        </w:rPr>
        <w:t>C</w:t>
      </w:r>
      <w:r w:rsidR="00943066" w:rsidRPr="006A2D8D">
        <w:rPr>
          <w:rFonts w:asciiTheme="minorHAnsi" w:hAnsiTheme="minorHAnsi"/>
          <w:i w:val="0"/>
          <w:iCs w:val="0"/>
          <w:color w:val="auto"/>
          <w:spacing w:val="0"/>
        </w:rPr>
        <w:t xml:space="preserve">hum </w:t>
      </w:r>
      <w:r w:rsidR="004A6620">
        <w:rPr>
          <w:rFonts w:asciiTheme="minorHAnsi" w:hAnsiTheme="minorHAnsi"/>
          <w:i w:val="0"/>
          <w:iCs w:val="0"/>
          <w:color w:val="auto"/>
          <w:spacing w:val="0"/>
        </w:rPr>
        <w:t>S</w:t>
      </w:r>
      <w:r w:rsidR="00943066" w:rsidRPr="006A2D8D">
        <w:rPr>
          <w:rFonts w:asciiTheme="minorHAnsi" w:hAnsiTheme="minorHAnsi"/>
          <w:i w:val="0"/>
          <w:iCs w:val="0"/>
          <w:color w:val="auto"/>
          <w:spacing w:val="0"/>
        </w:rPr>
        <w:t>almon (</w:t>
      </w:r>
      <w:r w:rsidR="00943066" w:rsidRPr="006A2D8D">
        <w:rPr>
          <w:rFonts w:asciiTheme="minorHAnsi" w:hAnsiTheme="minorHAnsi"/>
          <w:color w:val="auto"/>
          <w:spacing w:val="0"/>
        </w:rPr>
        <w:t>Oncorhynchus keta</w:t>
      </w:r>
      <w:r w:rsidR="00943066" w:rsidRPr="006A2D8D">
        <w:rPr>
          <w:rFonts w:asciiTheme="minorHAnsi" w:hAnsiTheme="minorHAnsi"/>
          <w:i w:val="0"/>
          <w:iCs w:val="0"/>
          <w:color w:val="auto"/>
          <w:spacing w:val="0"/>
        </w:rPr>
        <w:t>)</w:t>
      </w:r>
      <w:r w:rsidR="00943066">
        <w:rPr>
          <w:rFonts w:asciiTheme="minorHAnsi" w:hAnsiTheme="minorHAnsi"/>
          <w:i w:val="0"/>
          <w:iCs w:val="0"/>
          <w:color w:val="auto"/>
          <w:spacing w:val="0"/>
        </w:rPr>
        <w:t xml:space="preserve"> and</w:t>
      </w:r>
      <w:r w:rsidR="004A6620">
        <w:rPr>
          <w:rFonts w:asciiTheme="minorHAnsi" w:hAnsiTheme="minorHAnsi"/>
          <w:i w:val="0"/>
          <w:iCs w:val="0"/>
          <w:color w:val="auto"/>
          <w:spacing w:val="0"/>
        </w:rPr>
        <w:t xml:space="preserve"> considerations for carcass</w:t>
      </w:r>
      <w:r w:rsidR="00943066">
        <w:rPr>
          <w:rFonts w:asciiTheme="minorHAnsi" w:hAnsiTheme="minorHAnsi"/>
          <w:i w:val="0"/>
          <w:iCs w:val="0"/>
          <w:color w:val="auto"/>
          <w:spacing w:val="0"/>
        </w:rPr>
        <w:t xml:space="preserve"> tissue sampl</w:t>
      </w:r>
      <w:r w:rsidR="001F2050">
        <w:rPr>
          <w:rFonts w:asciiTheme="minorHAnsi" w:hAnsiTheme="minorHAnsi"/>
          <w:i w:val="0"/>
          <w:iCs w:val="0"/>
          <w:color w:val="auto"/>
          <w:spacing w:val="0"/>
        </w:rPr>
        <w:t>ing</w:t>
      </w:r>
      <w:bookmarkEnd w:id="14"/>
      <w:r w:rsidR="0032359B">
        <w:rPr>
          <w:rFonts w:asciiTheme="minorHAnsi" w:hAnsiTheme="minorHAnsi"/>
          <w:i w:val="0"/>
          <w:iCs w:val="0"/>
          <w:color w:val="auto"/>
          <w:spacing w:val="0"/>
        </w:rPr>
        <w:t>. Science</w:t>
      </w:r>
      <w:r w:rsidR="00144E70">
        <w:rPr>
          <w:rFonts w:asciiTheme="minorHAnsi" w:hAnsiTheme="minorHAnsi"/>
          <w:i w:val="0"/>
          <w:iCs w:val="0"/>
          <w:color w:val="auto"/>
          <w:spacing w:val="0"/>
        </w:rPr>
        <w:t xml:space="preserve"> Bulletin 202</w:t>
      </w:r>
      <w:r>
        <w:rPr>
          <w:rFonts w:asciiTheme="minorHAnsi" w:hAnsiTheme="minorHAnsi"/>
          <w:i w:val="0"/>
          <w:iCs w:val="0"/>
          <w:color w:val="auto"/>
          <w:spacing w:val="0"/>
        </w:rPr>
        <w:t>2</w:t>
      </w:r>
      <w:r w:rsidR="00144E70">
        <w:rPr>
          <w:rFonts w:asciiTheme="minorHAnsi" w:hAnsiTheme="minorHAnsi"/>
          <w:i w:val="0"/>
          <w:iCs w:val="0"/>
          <w:color w:val="auto"/>
          <w:spacing w:val="0"/>
        </w:rPr>
        <w:t>-</w:t>
      </w:r>
      <w:ins w:id="15" w:author="Chris M Lorion" w:date="2022-01-26T15:52:00Z">
        <w:r>
          <w:rPr>
            <w:rFonts w:asciiTheme="minorHAnsi" w:hAnsiTheme="minorHAnsi"/>
            <w:i w:val="0"/>
            <w:iCs w:val="0"/>
            <w:color w:val="auto"/>
            <w:spacing w:val="0"/>
          </w:rPr>
          <w:t>XX</w:t>
        </w:r>
      </w:ins>
      <w:r w:rsidR="00144E70">
        <w:rPr>
          <w:rFonts w:asciiTheme="minorHAnsi" w:hAnsiTheme="minorHAnsi"/>
          <w:i w:val="0"/>
          <w:iCs w:val="0"/>
          <w:color w:val="auto"/>
          <w:spacing w:val="0"/>
        </w:rPr>
        <w:t>.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 xml:space="preserve">ODFW prohibits discrimination </w:t>
      </w:r>
      <w:proofErr w:type="gramStart"/>
      <w:r w:rsidRPr="00C8547A">
        <w:rPr>
          <w:sz w:val="24"/>
          <w:szCs w:val="24"/>
        </w:rPr>
        <w:t>on the basis of</w:t>
      </w:r>
      <w:proofErr w:type="gramEnd"/>
      <w:r w:rsidRPr="00C8547A">
        <w:rPr>
          <w:sz w:val="24"/>
          <w:szCs w:val="24"/>
        </w:rPr>
        <w:t xml:space="preserve"> race, color, national origin, age, sex or disability. If you believe you have been discriminated against as described above in any program, activity or facility, or if you desire further information, please </w:t>
      </w:r>
      <w:proofErr w:type="gramStart"/>
      <w:r w:rsidRPr="00C8547A">
        <w:rPr>
          <w:sz w:val="24"/>
          <w:szCs w:val="24"/>
        </w:rPr>
        <w:t>contact</w:t>
      </w:r>
      <w:r w:rsidR="00917082">
        <w:rPr>
          <w:sz w:val="24"/>
          <w:szCs w:val="24"/>
        </w:rPr>
        <w:t>:</w:t>
      </w:r>
      <w:proofErr w:type="gramEnd"/>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41C9772F" w14:textId="77777777" w:rsidR="00144E70" w:rsidRPr="00D90081" w:rsidRDefault="00144E70" w:rsidP="00144E70">
      <w:pPr>
        <w:rPr>
          <w:sz w:val="24"/>
          <w:szCs w:val="24"/>
        </w:rPr>
      </w:pPr>
    </w:p>
    <w:p w14:paraId="68EE2F7F" w14:textId="5B0B4618" w:rsidR="00144E70" w:rsidRPr="00D90081" w:rsidRDefault="004A6620" w:rsidP="00144E70">
      <w:pPr>
        <w:autoSpaceDE w:val="0"/>
        <w:autoSpaceDN w:val="0"/>
        <w:adjustRightInd w:val="0"/>
        <w:jc w:val="center"/>
        <w:rPr>
          <w:sz w:val="32"/>
          <w:szCs w:val="32"/>
        </w:rPr>
      </w:pPr>
      <w:r>
        <w:rPr>
          <w:sz w:val="32"/>
          <w:szCs w:val="32"/>
        </w:rPr>
        <w:t xml:space="preserve">Population genetic structure of </w:t>
      </w:r>
      <w:r w:rsidR="00D608F0">
        <w:rPr>
          <w:sz w:val="32"/>
          <w:szCs w:val="32"/>
        </w:rPr>
        <w:t>O</w:t>
      </w:r>
      <w:r w:rsidR="00943066">
        <w:rPr>
          <w:sz w:val="32"/>
          <w:szCs w:val="32"/>
        </w:rPr>
        <w:t>re</w:t>
      </w:r>
      <w:r w:rsidR="00943066" w:rsidRPr="00943066">
        <w:rPr>
          <w:sz w:val="32"/>
          <w:szCs w:val="32"/>
        </w:rPr>
        <w:t xml:space="preserve">gon coastal </w:t>
      </w:r>
      <w:r>
        <w:rPr>
          <w:sz w:val="32"/>
          <w:szCs w:val="32"/>
        </w:rPr>
        <w:t>C</w:t>
      </w:r>
      <w:r w:rsidR="00943066" w:rsidRPr="00943066">
        <w:rPr>
          <w:sz w:val="32"/>
          <w:szCs w:val="32"/>
        </w:rPr>
        <w:t xml:space="preserve">hum </w:t>
      </w:r>
      <w:r>
        <w:rPr>
          <w:sz w:val="32"/>
          <w:szCs w:val="32"/>
        </w:rPr>
        <w:t>S</w:t>
      </w:r>
      <w:r w:rsidR="00943066" w:rsidRPr="00943066">
        <w:rPr>
          <w:sz w:val="32"/>
          <w:szCs w:val="32"/>
        </w:rPr>
        <w:t>almon (</w:t>
      </w:r>
      <w:r w:rsidR="00943066" w:rsidRPr="00943066">
        <w:rPr>
          <w:i/>
          <w:iCs/>
          <w:sz w:val="32"/>
          <w:szCs w:val="32"/>
        </w:rPr>
        <w:t>Oncorhynchus keta</w:t>
      </w:r>
      <w:r w:rsidR="00943066" w:rsidRPr="00943066">
        <w:rPr>
          <w:sz w:val="32"/>
          <w:szCs w:val="32"/>
        </w:rPr>
        <w:t xml:space="preserve">) </w:t>
      </w:r>
      <w:r>
        <w:rPr>
          <w:sz w:val="32"/>
          <w:szCs w:val="32"/>
        </w:rPr>
        <w:t xml:space="preserve">and considerations for </w:t>
      </w:r>
      <w:r w:rsidR="00943066" w:rsidRPr="00943066">
        <w:rPr>
          <w:sz w:val="32"/>
          <w:szCs w:val="32"/>
        </w:rPr>
        <w:t>carcass tissue sampl</w:t>
      </w:r>
      <w:r w:rsidR="00C649AC">
        <w:rPr>
          <w:sz w:val="32"/>
          <w:szCs w:val="32"/>
        </w:rPr>
        <w:t>ing</w:t>
      </w:r>
      <w:r w:rsidR="00FB0B5B">
        <w:rPr>
          <w:sz w:val="32"/>
          <w:szCs w:val="32"/>
        </w:rPr>
        <w:t xml:space="preserve"> </w:t>
      </w:r>
    </w:p>
    <w:p w14:paraId="14A10AC8" w14:textId="77777777" w:rsidR="00144E70" w:rsidRPr="00D90081" w:rsidRDefault="00144E70" w:rsidP="00144E70">
      <w:pPr>
        <w:jc w:val="center"/>
        <w:rPr>
          <w:iCs/>
          <w:sz w:val="30"/>
          <w:szCs w:val="30"/>
        </w:rPr>
      </w:pP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1CAA77A5" w14:textId="251F584F" w:rsidR="000C0533" w:rsidRDefault="000C0533" w:rsidP="000C0533">
      <w:pPr>
        <w:spacing w:after="0"/>
        <w:jc w:val="center"/>
        <w:rPr>
          <w:iCs/>
          <w:sz w:val="24"/>
          <w:szCs w:val="24"/>
        </w:rPr>
      </w:pPr>
      <w:r>
        <w:rPr>
          <w:iCs/>
          <w:sz w:val="24"/>
          <w:szCs w:val="24"/>
        </w:rPr>
        <w:t>David I. Dayan</w:t>
      </w:r>
      <w:r w:rsidR="00E27F90">
        <w:rPr>
          <w:iCs/>
          <w:sz w:val="24"/>
          <w:szCs w:val="24"/>
        </w:rPr>
        <w:t>*</w:t>
      </w:r>
    </w:p>
    <w:p w14:paraId="6708EAD0" w14:textId="4367396E" w:rsidR="00484E03" w:rsidRDefault="00484E03" w:rsidP="00484E03">
      <w:pPr>
        <w:spacing w:after="0"/>
        <w:jc w:val="center"/>
        <w:rPr>
          <w:rFonts w:cs="Times New Roman"/>
        </w:rPr>
      </w:pPr>
      <w:r>
        <w:rPr>
          <w:iCs/>
          <w:sz w:val="24"/>
          <w:szCs w:val="24"/>
        </w:rPr>
        <w:t>Chris</w:t>
      </w:r>
      <w:r w:rsidR="004C1698">
        <w:rPr>
          <w:iCs/>
          <w:sz w:val="24"/>
          <w:szCs w:val="24"/>
        </w:rPr>
        <w:t>topher</w:t>
      </w:r>
      <w:r>
        <w:rPr>
          <w:iCs/>
          <w:sz w:val="24"/>
          <w:szCs w:val="24"/>
        </w:rPr>
        <w:t xml:space="preserve"> </w:t>
      </w:r>
      <w:r w:rsidR="004C1698">
        <w:rPr>
          <w:iCs/>
          <w:sz w:val="24"/>
          <w:szCs w:val="24"/>
        </w:rPr>
        <w:t xml:space="preserve">M. </w:t>
      </w:r>
      <w:r>
        <w:rPr>
          <w:iCs/>
          <w:sz w:val="24"/>
          <w:szCs w:val="24"/>
        </w:rPr>
        <w:t>Lorion</w:t>
      </w:r>
      <w:r w:rsidR="009654C7" w:rsidRPr="00E27F90">
        <w:rPr>
          <w:rFonts w:cs="Times New Roman"/>
        </w:rPr>
        <w:t>†</w:t>
      </w:r>
    </w:p>
    <w:p w14:paraId="7A74EE72" w14:textId="3B54E6D7" w:rsidR="00484E03" w:rsidRDefault="00484E03" w:rsidP="00484E03">
      <w:pPr>
        <w:spacing w:after="0"/>
        <w:jc w:val="center"/>
        <w:rPr>
          <w:iCs/>
          <w:sz w:val="24"/>
          <w:szCs w:val="24"/>
        </w:rPr>
      </w:pPr>
      <w:r>
        <w:rPr>
          <w:iCs/>
          <w:sz w:val="24"/>
          <w:szCs w:val="24"/>
        </w:rPr>
        <w:t>Kathleen G. O’Malley</w:t>
      </w:r>
      <w:r w:rsidR="00E27F90">
        <w:rPr>
          <w:iCs/>
          <w:sz w:val="24"/>
          <w:szCs w:val="24"/>
        </w:rPr>
        <w:t>*</w:t>
      </w:r>
    </w:p>
    <w:p w14:paraId="44EE5908" w14:textId="77777777" w:rsidR="00484E03" w:rsidRDefault="00484E03" w:rsidP="00144E70">
      <w:pPr>
        <w:spacing w:after="0"/>
        <w:jc w:val="center"/>
        <w:rPr>
          <w:iCs/>
          <w:sz w:val="24"/>
          <w:szCs w:val="24"/>
        </w:rPr>
      </w:pPr>
    </w:p>
    <w:p w14:paraId="34A637AB" w14:textId="77777777" w:rsidR="00144E70" w:rsidRPr="00D90081" w:rsidRDefault="00144E70" w:rsidP="00144E70">
      <w:pPr>
        <w:spacing w:after="0"/>
        <w:jc w:val="center"/>
        <w:rPr>
          <w:iCs/>
          <w:sz w:val="24"/>
          <w:szCs w:val="24"/>
        </w:rPr>
      </w:pPr>
    </w:p>
    <w:p w14:paraId="5D22E04B" w14:textId="73ADA064" w:rsidR="009654C7" w:rsidRDefault="00E27F90" w:rsidP="009654C7">
      <w:pPr>
        <w:spacing w:after="0"/>
        <w:jc w:val="center"/>
        <w:rPr>
          <w:sz w:val="24"/>
          <w:szCs w:val="24"/>
        </w:rPr>
      </w:pPr>
      <w:r w:rsidRPr="009654C7">
        <w:rPr>
          <w:iCs/>
          <w:sz w:val="24"/>
          <w:szCs w:val="24"/>
        </w:rPr>
        <w:t>*</w:t>
      </w:r>
      <w:r w:rsidR="009654C7" w:rsidRPr="009654C7">
        <w:rPr>
          <w:sz w:val="24"/>
          <w:szCs w:val="24"/>
        </w:rPr>
        <w:t xml:space="preserve"> State Fisheries Genomics Lab</w:t>
      </w:r>
      <w:r w:rsidR="009654C7">
        <w:rPr>
          <w:sz w:val="24"/>
          <w:szCs w:val="24"/>
        </w:rPr>
        <w:t xml:space="preserve"> </w:t>
      </w:r>
    </w:p>
    <w:p w14:paraId="7307D828" w14:textId="3FC0A912" w:rsidR="009654C7" w:rsidRDefault="009654C7" w:rsidP="009654C7">
      <w:pPr>
        <w:spacing w:after="0"/>
        <w:jc w:val="center"/>
        <w:rPr>
          <w:sz w:val="24"/>
          <w:szCs w:val="24"/>
        </w:rPr>
      </w:pPr>
      <w:r w:rsidRPr="009654C7">
        <w:rPr>
          <w:sz w:val="24"/>
          <w:szCs w:val="24"/>
        </w:rPr>
        <w:t xml:space="preserve"> Coastal Oregon Marine Experiment Station </w:t>
      </w:r>
    </w:p>
    <w:p w14:paraId="3913666C" w14:textId="1DC2737F" w:rsidR="006A2D8D" w:rsidRDefault="009654C7" w:rsidP="009654C7">
      <w:pPr>
        <w:spacing w:after="0"/>
        <w:jc w:val="center"/>
        <w:rPr>
          <w:sz w:val="24"/>
          <w:szCs w:val="24"/>
        </w:rPr>
      </w:pPr>
      <w:r w:rsidRPr="009654C7">
        <w:rPr>
          <w:sz w:val="24"/>
          <w:szCs w:val="24"/>
        </w:rPr>
        <w:t>Department of Fisheries</w:t>
      </w:r>
      <w:r w:rsidR="00EB2FF5">
        <w:rPr>
          <w:sz w:val="24"/>
          <w:szCs w:val="24"/>
        </w:rPr>
        <w:t>,</w:t>
      </w:r>
      <w:r w:rsidRPr="009654C7">
        <w:rPr>
          <w:sz w:val="24"/>
          <w:szCs w:val="24"/>
        </w:rPr>
        <w:t xml:space="preserve"> Wildlife</w:t>
      </w:r>
      <w:r>
        <w:rPr>
          <w:sz w:val="24"/>
          <w:szCs w:val="24"/>
        </w:rPr>
        <w:t xml:space="preserve"> </w:t>
      </w:r>
      <w:r w:rsidR="00EB2FF5">
        <w:rPr>
          <w:sz w:val="24"/>
          <w:szCs w:val="24"/>
        </w:rPr>
        <w:t>and Conservation Sciences</w:t>
      </w:r>
    </w:p>
    <w:p w14:paraId="52DDD3DE" w14:textId="26BCEE6C" w:rsidR="009654C7" w:rsidRDefault="009654C7" w:rsidP="009654C7">
      <w:pPr>
        <w:spacing w:after="0"/>
        <w:jc w:val="center"/>
        <w:rPr>
          <w:sz w:val="24"/>
          <w:szCs w:val="24"/>
        </w:rPr>
      </w:pPr>
      <w:r w:rsidRPr="009654C7">
        <w:rPr>
          <w:sz w:val="24"/>
          <w:szCs w:val="24"/>
        </w:rPr>
        <w:t xml:space="preserve"> Hatfield Marine Science Center </w:t>
      </w:r>
    </w:p>
    <w:p w14:paraId="61A9A944" w14:textId="77777777" w:rsidR="009654C7" w:rsidRDefault="009654C7" w:rsidP="009654C7">
      <w:pPr>
        <w:spacing w:after="0"/>
        <w:jc w:val="center"/>
        <w:rPr>
          <w:sz w:val="24"/>
          <w:szCs w:val="24"/>
        </w:rPr>
      </w:pPr>
      <w:r w:rsidRPr="009654C7">
        <w:rPr>
          <w:sz w:val="24"/>
          <w:szCs w:val="24"/>
        </w:rPr>
        <w:t>Oregon State University</w:t>
      </w:r>
    </w:p>
    <w:p w14:paraId="0D4070F1" w14:textId="7F1302BE" w:rsidR="00144E70" w:rsidRDefault="009654C7" w:rsidP="00523F90">
      <w:pPr>
        <w:spacing w:after="0"/>
        <w:jc w:val="center"/>
        <w:rPr>
          <w:sz w:val="24"/>
          <w:szCs w:val="24"/>
        </w:rPr>
      </w:pPr>
      <w:r w:rsidRPr="009654C7">
        <w:rPr>
          <w:sz w:val="24"/>
          <w:szCs w:val="24"/>
        </w:rPr>
        <w:t>Newport, O</w:t>
      </w:r>
      <w:r>
        <w:rPr>
          <w:sz w:val="24"/>
          <w:szCs w:val="24"/>
        </w:rPr>
        <w:t>regon</w:t>
      </w:r>
    </w:p>
    <w:p w14:paraId="614567E2" w14:textId="77777777" w:rsidR="00523F90" w:rsidRPr="009654C7" w:rsidRDefault="00523F90" w:rsidP="00523F90">
      <w:pPr>
        <w:spacing w:after="0"/>
        <w:jc w:val="center"/>
        <w:rPr>
          <w:iCs/>
          <w:sz w:val="24"/>
          <w:szCs w:val="24"/>
        </w:rPr>
      </w:pPr>
    </w:p>
    <w:p w14:paraId="548585A8" w14:textId="77777777" w:rsidR="009654C7" w:rsidRPr="00D90081" w:rsidRDefault="00E27F90" w:rsidP="009654C7">
      <w:pPr>
        <w:spacing w:after="0"/>
        <w:jc w:val="center"/>
        <w:rPr>
          <w:sz w:val="24"/>
          <w:szCs w:val="24"/>
        </w:rPr>
      </w:pPr>
      <w:r w:rsidRPr="00E27F90">
        <w:rPr>
          <w:rFonts w:cs="Times New Roman"/>
        </w:rPr>
        <w:t>†</w:t>
      </w:r>
      <w:r w:rsidR="009654C7">
        <w:rPr>
          <w:sz w:val="24"/>
          <w:szCs w:val="24"/>
        </w:rPr>
        <w:t>Conservation and Recovery Program</w:t>
      </w:r>
    </w:p>
    <w:p w14:paraId="7C398153" w14:textId="216561C3"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738FAE14" w14:textId="062031CA" w:rsidR="00144E70" w:rsidRPr="00D90081" w:rsidRDefault="00FB2F6D" w:rsidP="00144E70">
      <w:pPr>
        <w:spacing w:after="0"/>
        <w:jc w:val="center"/>
        <w:rPr>
          <w:sz w:val="24"/>
          <w:szCs w:val="24"/>
        </w:rPr>
      </w:pPr>
      <w:r>
        <w:rPr>
          <w:sz w:val="24"/>
          <w:szCs w:val="24"/>
        </w:rPr>
        <w:t>Salem, Oregon</w:t>
      </w:r>
    </w:p>
    <w:p w14:paraId="6A163949" w14:textId="77777777" w:rsidR="00144E70" w:rsidRPr="00D90081" w:rsidRDefault="00144E70" w:rsidP="00144E70">
      <w:pPr>
        <w:jc w:val="center"/>
        <w:rPr>
          <w:sz w:val="24"/>
          <w:szCs w:val="24"/>
        </w:rPr>
      </w:pPr>
    </w:p>
    <w:p w14:paraId="71E28BA6" w14:textId="77777777" w:rsidR="0061106E" w:rsidRDefault="0061106E" w:rsidP="00523F90">
      <w:pPr>
        <w:jc w:val="center"/>
        <w:rPr>
          <w:sz w:val="24"/>
          <w:szCs w:val="24"/>
        </w:rPr>
      </w:pPr>
    </w:p>
    <w:p w14:paraId="50B88F8E" w14:textId="3E329296" w:rsidR="002224CB" w:rsidRDefault="00751D53" w:rsidP="00523F90">
      <w:pPr>
        <w:jc w:val="center"/>
        <w:rPr>
          <w:sz w:val="24"/>
          <w:szCs w:val="24"/>
        </w:rPr>
      </w:pPr>
      <w:r>
        <w:rPr>
          <w:sz w:val="24"/>
          <w:szCs w:val="24"/>
        </w:rPr>
        <w:t>January 2023</w:t>
      </w:r>
      <w:r w:rsidR="002224CB">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1FE8F029" w14:textId="154C6C68"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233AF5D5" w:rsidR="0019344F" w:rsidRPr="0019344F" w:rsidRDefault="00AF7714">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2</w:t>
        </w:r>
        <w:r w:rsidR="0019344F" w:rsidRPr="0019344F">
          <w:rPr>
            <w:rFonts w:asciiTheme="minorHAnsi" w:hAnsiTheme="minorHAnsi" w:cstheme="minorHAnsi"/>
            <w:noProof/>
            <w:webHidden/>
            <w:szCs w:val="22"/>
          </w:rPr>
          <w:fldChar w:fldCharType="end"/>
        </w:r>
      </w:hyperlink>
    </w:p>
    <w:p w14:paraId="571773A7" w14:textId="152D844B" w:rsidR="0019344F" w:rsidRPr="0019344F" w:rsidRDefault="00AF7714">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7</w:t>
        </w:r>
        <w:r w:rsidR="0019344F" w:rsidRPr="0019344F">
          <w:rPr>
            <w:rFonts w:asciiTheme="minorHAnsi" w:hAnsiTheme="minorHAnsi" w:cstheme="minorHAnsi"/>
            <w:noProof/>
            <w:webHidden/>
            <w:szCs w:val="22"/>
          </w:rPr>
          <w:fldChar w:fldCharType="end"/>
        </w:r>
      </w:hyperlink>
    </w:p>
    <w:p w14:paraId="39BCB345" w14:textId="39D625EB" w:rsidR="0019344F" w:rsidRPr="0019344F" w:rsidRDefault="00AF7714">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C</w:t>
        </w:r>
        <w:r w:rsidR="007F0720">
          <w:rPr>
            <w:rStyle w:val="Hyperlink"/>
            <w:rFonts w:asciiTheme="minorHAnsi" w:hAnsiTheme="minorHAnsi" w:cstheme="minorHAnsi"/>
            <w:noProof/>
            <w:szCs w:val="22"/>
          </w:rPr>
          <w:t>ONCLUSIONS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364399" w14:textId="3CFDB259" w:rsidR="0019344F" w:rsidRPr="0019344F" w:rsidRDefault="00AF7714">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16</w:t>
        </w:r>
        <w:r w:rsidR="0019344F" w:rsidRPr="0019344F">
          <w:rPr>
            <w:rFonts w:asciiTheme="minorHAnsi" w:hAnsiTheme="minorHAnsi" w:cstheme="minorHAnsi"/>
            <w:noProof/>
            <w:webHidden/>
            <w:szCs w:val="22"/>
          </w:rPr>
          <w:fldChar w:fldCharType="end"/>
        </w:r>
      </w:hyperlink>
    </w:p>
    <w:p w14:paraId="17CBFCC8" w14:textId="53D60137" w:rsidR="0019344F" w:rsidRPr="0019344F" w:rsidRDefault="00AF7714">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07AD40FA" w14:textId="2784459D" w:rsidR="0019344F" w:rsidRPr="0019344F" w:rsidRDefault="00AF7714">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18</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6" w:name="_Toc79163052"/>
      <w:r w:rsidRPr="00D90081">
        <w:rPr>
          <w:rFonts w:asciiTheme="minorHAnsi" w:hAnsiTheme="minorHAnsi"/>
        </w:rPr>
        <w:lastRenderedPageBreak/>
        <w:t>INTRODUCTION</w:t>
      </w:r>
      <w:bookmarkEnd w:id="16"/>
    </w:p>
    <w:p w14:paraId="198B5660" w14:textId="0A58FBB4" w:rsidR="005C0EB1" w:rsidRDefault="007F5196" w:rsidP="00CB4E46">
      <w:pPr>
        <w:rPr>
          <w:sz w:val="24"/>
          <w:szCs w:val="24"/>
        </w:rPr>
      </w:pPr>
      <w:r w:rsidRPr="007F5196">
        <w:rPr>
          <w:sz w:val="24"/>
          <w:szCs w:val="24"/>
        </w:rPr>
        <w:t xml:space="preserve">Chum </w:t>
      </w:r>
      <w:r w:rsidR="004737F8">
        <w:rPr>
          <w:sz w:val="24"/>
          <w:szCs w:val="24"/>
        </w:rPr>
        <w:t>S</w:t>
      </w:r>
      <w:r w:rsidRPr="007F5196">
        <w:rPr>
          <w:sz w:val="24"/>
          <w:szCs w:val="24"/>
        </w:rPr>
        <w:t xml:space="preserve">almon </w:t>
      </w:r>
      <w:r w:rsidR="00AD268D">
        <w:rPr>
          <w:sz w:val="24"/>
          <w:szCs w:val="24"/>
        </w:rPr>
        <w:t>(</w:t>
      </w:r>
      <w:r w:rsidR="00AD268D" w:rsidRPr="000E2F64">
        <w:rPr>
          <w:i/>
          <w:iCs/>
          <w:sz w:val="24"/>
          <w:szCs w:val="24"/>
        </w:rPr>
        <w:t>Oncorhynchus keta</w:t>
      </w:r>
      <w:r w:rsidR="00AD268D">
        <w:rPr>
          <w:sz w:val="24"/>
          <w:szCs w:val="24"/>
        </w:rPr>
        <w:t xml:space="preserve">) </w:t>
      </w:r>
      <w:proofErr w:type="gramStart"/>
      <w:r w:rsidR="00B61E84">
        <w:rPr>
          <w:sz w:val="24"/>
          <w:szCs w:val="24"/>
        </w:rPr>
        <w:t>have</w:t>
      </w:r>
      <w:proofErr w:type="gramEnd"/>
      <w:r w:rsidR="00B61E84">
        <w:rPr>
          <w:sz w:val="24"/>
          <w:szCs w:val="24"/>
        </w:rPr>
        <w:t xml:space="preserve"> the </w:t>
      </w:r>
      <w:r w:rsidR="008C5466">
        <w:rPr>
          <w:sz w:val="24"/>
          <w:szCs w:val="24"/>
        </w:rPr>
        <w:t>largest</w:t>
      </w:r>
      <w:r w:rsidR="00B61E84">
        <w:rPr>
          <w:sz w:val="24"/>
          <w:szCs w:val="24"/>
        </w:rPr>
        <w:t xml:space="preserve"> natural geographic </w:t>
      </w:r>
      <w:r w:rsidR="007346C3">
        <w:rPr>
          <w:sz w:val="24"/>
          <w:szCs w:val="24"/>
        </w:rPr>
        <w:t>range</w:t>
      </w:r>
      <w:r w:rsidR="00B61E84">
        <w:rPr>
          <w:sz w:val="24"/>
          <w:szCs w:val="24"/>
        </w:rPr>
        <w:t xml:space="preserve"> of any Pacific salmon</w:t>
      </w:r>
      <w:r w:rsidR="007346C3">
        <w:rPr>
          <w:sz w:val="24"/>
          <w:szCs w:val="24"/>
        </w:rPr>
        <w:t>id</w:t>
      </w:r>
      <w:r w:rsidR="00625C65">
        <w:rPr>
          <w:sz w:val="24"/>
          <w:szCs w:val="24"/>
        </w:rPr>
        <w:t xml:space="preserve"> species and their </w:t>
      </w:r>
      <w:r w:rsidR="007346C3">
        <w:rPr>
          <w:sz w:val="24"/>
          <w:szCs w:val="24"/>
        </w:rPr>
        <w:t>distribution</w:t>
      </w:r>
      <w:r w:rsidR="00625C65">
        <w:rPr>
          <w:sz w:val="24"/>
          <w:szCs w:val="24"/>
        </w:rPr>
        <w:t xml:space="preserve"> on the west coast of North America historically extended as far south as Monterey</w:t>
      </w:r>
      <w:r w:rsidR="00E01704">
        <w:rPr>
          <w:sz w:val="24"/>
          <w:szCs w:val="24"/>
        </w:rPr>
        <w:t>,</w:t>
      </w:r>
      <w:r w:rsidR="00625C65">
        <w:rPr>
          <w:sz w:val="24"/>
          <w:szCs w:val="24"/>
        </w:rPr>
        <w:t xml:space="preserve"> California</w:t>
      </w:r>
      <w:r w:rsidR="00191428">
        <w:rPr>
          <w:sz w:val="24"/>
          <w:szCs w:val="24"/>
        </w:rPr>
        <w:t xml:space="preserve"> (</w:t>
      </w:r>
      <w:proofErr w:type="spellStart"/>
      <w:r w:rsidR="00191428">
        <w:rPr>
          <w:sz w:val="24"/>
          <w:szCs w:val="24"/>
        </w:rPr>
        <w:t>Salo</w:t>
      </w:r>
      <w:proofErr w:type="spellEnd"/>
      <w:r w:rsidR="00191428">
        <w:rPr>
          <w:sz w:val="24"/>
          <w:szCs w:val="24"/>
        </w:rPr>
        <w:t xml:space="preserve"> 1991)</w:t>
      </w:r>
      <w:r w:rsidR="00625C65">
        <w:rPr>
          <w:sz w:val="24"/>
          <w:szCs w:val="24"/>
        </w:rPr>
        <w:t>.</w:t>
      </w:r>
      <w:r w:rsidR="008C5466">
        <w:rPr>
          <w:sz w:val="24"/>
          <w:szCs w:val="24"/>
        </w:rPr>
        <w:t xml:space="preserve"> </w:t>
      </w:r>
      <w:r w:rsidR="008463CF">
        <w:rPr>
          <w:sz w:val="24"/>
          <w:szCs w:val="24"/>
        </w:rPr>
        <w:t xml:space="preserve">In a status review of </w:t>
      </w:r>
      <w:r w:rsidR="004737F8">
        <w:rPr>
          <w:sz w:val="24"/>
          <w:szCs w:val="24"/>
        </w:rPr>
        <w:t>Chum</w:t>
      </w:r>
      <w:r w:rsidR="008463CF">
        <w:rPr>
          <w:sz w:val="24"/>
          <w:szCs w:val="24"/>
        </w:rPr>
        <w:t xml:space="preserve"> </w:t>
      </w:r>
      <w:r w:rsidR="004737F8">
        <w:rPr>
          <w:sz w:val="24"/>
          <w:szCs w:val="24"/>
        </w:rPr>
        <w:t>Salmon</w:t>
      </w:r>
      <w:r w:rsidR="008463CF">
        <w:rPr>
          <w:sz w:val="24"/>
          <w:szCs w:val="24"/>
        </w:rPr>
        <w:t xml:space="preserve"> from Washington, Oregon, and California </w:t>
      </w:r>
      <w:r w:rsidR="008463CF" w:rsidRPr="007F5196">
        <w:rPr>
          <w:sz w:val="24"/>
          <w:szCs w:val="24"/>
        </w:rPr>
        <w:t xml:space="preserve">(Johnson </w:t>
      </w:r>
      <w:r w:rsidR="008463CF" w:rsidRPr="004E0045">
        <w:rPr>
          <w:i/>
          <w:iCs/>
          <w:sz w:val="24"/>
          <w:szCs w:val="24"/>
        </w:rPr>
        <w:t>et al.</w:t>
      </w:r>
      <w:r w:rsidR="008463CF" w:rsidRPr="007F5196">
        <w:rPr>
          <w:sz w:val="24"/>
          <w:szCs w:val="24"/>
        </w:rPr>
        <w:t xml:space="preserve"> 1997</w:t>
      </w:r>
      <w:r w:rsidR="008463CF">
        <w:rPr>
          <w:sz w:val="24"/>
          <w:szCs w:val="24"/>
        </w:rPr>
        <w:t>), t</w:t>
      </w:r>
      <w:r w:rsidR="008C5466">
        <w:rPr>
          <w:sz w:val="24"/>
          <w:szCs w:val="24"/>
        </w:rPr>
        <w:t>he National Marine Fisheries Service (NMFS) identified fo</w:t>
      </w:r>
      <w:r w:rsidR="008463CF">
        <w:rPr>
          <w:sz w:val="24"/>
          <w:szCs w:val="24"/>
        </w:rPr>
        <w:t xml:space="preserve">ur </w:t>
      </w:r>
      <w:r w:rsidR="008C5466" w:rsidRPr="00CB4E46">
        <w:rPr>
          <w:sz w:val="24"/>
          <w:szCs w:val="24"/>
        </w:rPr>
        <w:t>evolutionarily significant units</w:t>
      </w:r>
      <w:r w:rsidR="008C5466">
        <w:rPr>
          <w:sz w:val="24"/>
          <w:szCs w:val="24"/>
        </w:rPr>
        <w:t xml:space="preserve"> (ESUs</w:t>
      </w:r>
      <w:r w:rsidR="008C5466" w:rsidRPr="00CB4E46">
        <w:rPr>
          <w:sz w:val="24"/>
          <w:szCs w:val="24"/>
        </w:rPr>
        <w:t>)</w:t>
      </w:r>
      <w:r w:rsidR="0022356E">
        <w:rPr>
          <w:sz w:val="24"/>
          <w:szCs w:val="24"/>
        </w:rPr>
        <w:t>.</w:t>
      </w:r>
      <w:r w:rsidR="00191428">
        <w:rPr>
          <w:sz w:val="24"/>
          <w:szCs w:val="24"/>
        </w:rPr>
        <w:t xml:space="preserve"> </w:t>
      </w:r>
      <w:r w:rsidR="008C5466">
        <w:rPr>
          <w:sz w:val="24"/>
          <w:szCs w:val="24"/>
        </w:rPr>
        <w:t>One of these, t</w:t>
      </w:r>
      <w:r w:rsidR="00191428">
        <w:rPr>
          <w:sz w:val="24"/>
          <w:szCs w:val="24"/>
        </w:rPr>
        <w:t>he</w:t>
      </w:r>
      <w:r w:rsidR="00144D6F">
        <w:rPr>
          <w:sz w:val="24"/>
          <w:szCs w:val="24"/>
        </w:rPr>
        <w:t xml:space="preserve"> </w:t>
      </w:r>
      <w:r w:rsidRPr="007F5196">
        <w:rPr>
          <w:sz w:val="24"/>
          <w:szCs w:val="24"/>
        </w:rPr>
        <w:t>Pacific Coast</w:t>
      </w:r>
      <w:r w:rsidR="005C0EB1">
        <w:rPr>
          <w:sz w:val="24"/>
          <w:szCs w:val="24"/>
        </w:rPr>
        <w:t xml:space="preserve"> ESU</w:t>
      </w:r>
      <w:r w:rsidR="008C5466">
        <w:rPr>
          <w:sz w:val="24"/>
          <w:szCs w:val="24"/>
        </w:rPr>
        <w:t>,</w:t>
      </w:r>
      <w:r w:rsidR="00191428">
        <w:rPr>
          <w:sz w:val="24"/>
          <w:szCs w:val="24"/>
        </w:rPr>
        <w:t xml:space="preserve"> is</w:t>
      </w:r>
      <w:r w:rsidRPr="007F5196">
        <w:rPr>
          <w:sz w:val="24"/>
          <w:szCs w:val="24"/>
        </w:rPr>
        <w:t xml:space="preserve"> </w:t>
      </w:r>
      <w:r w:rsidR="00053558">
        <w:rPr>
          <w:sz w:val="24"/>
          <w:szCs w:val="24"/>
        </w:rPr>
        <w:t>composed of all</w:t>
      </w:r>
      <w:r w:rsidRPr="007F5196">
        <w:rPr>
          <w:sz w:val="24"/>
          <w:szCs w:val="24"/>
        </w:rPr>
        <w:t xml:space="preserve"> populations from the coasts of Washington and Oregon, as well a</w:t>
      </w:r>
      <w:r w:rsidR="00053558">
        <w:rPr>
          <w:sz w:val="24"/>
          <w:szCs w:val="24"/>
        </w:rPr>
        <w:t>s</w:t>
      </w:r>
      <w:r w:rsidRPr="007F5196">
        <w:rPr>
          <w:sz w:val="24"/>
          <w:szCs w:val="24"/>
        </w:rPr>
        <w:t xml:space="preserve"> </w:t>
      </w:r>
      <w:r w:rsidR="00053558">
        <w:rPr>
          <w:sz w:val="24"/>
          <w:szCs w:val="24"/>
        </w:rPr>
        <w:t xml:space="preserve">populations in </w:t>
      </w:r>
      <w:r w:rsidRPr="007F5196">
        <w:rPr>
          <w:sz w:val="24"/>
          <w:szCs w:val="24"/>
        </w:rPr>
        <w:t>the Strait of Juan de Fuca west of the Elwha River</w:t>
      </w:r>
      <w:r w:rsidR="0022356E">
        <w:rPr>
          <w:sz w:val="24"/>
          <w:szCs w:val="24"/>
        </w:rPr>
        <w:t xml:space="preserve"> (</w:t>
      </w:r>
      <w:r w:rsidR="0022356E" w:rsidRPr="007F5196">
        <w:rPr>
          <w:sz w:val="24"/>
          <w:szCs w:val="24"/>
        </w:rPr>
        <w:t xml:space="preserve">Johnson </w:t>
      </w:r>
      <w:r w:rsidR="0022356E" w:rsidRPr="004E0045">
        <w:rPr>
          <w:i/>
          <w:iCs/>
          <w:sz w:val="24"/>
          <w:szCs w:val="24"/>
        </w:rPr>
        <w:t>et al.</w:t>
      </w:r>
      <w:r w:rsidR="0022356E" w:rsidRPr="007F5196">
        <w:rPr>
          <w:sz w:val="24"/>
          <w:szCs w:val="24"/>
        </w:rPr>
        <w:t xml:space="preserve"> 1997</w:t>
      </w:r>
      <w:r w:rsidR="0022356E">
        <w:rPr>
          <w:sz w:val="24"/>
          <w:szCs w:val="24"/>
        </w:rPr>
        <w:t xml:space="preserve">; Good </w:t>
      </w:r>
      <w:r w:rsidR="0022356E" w:rsidRPr="002C2CAA">
        <w:rPr>
          <w:i/>
          <w:iCs/>
          <w:sz w:val="24"/>
          <w:szCs w:val="24"/>
        </w:rPr>
        <w:t>et al.</w:t>
      </w:r>
      <w:r w:rsidR="0022356E">
        <w:rPr>
          <w:sz w:val="24"/>
          <w:szCs w:val="24"/>
        </w:rPr>
        <w:t xml:space="preserve"> 2005)</w:t>
      </w:r>
      <w:r w:rsidR="00144D6F">
        <w:rPr>
          <w:sz w:val="24"/>
          <w:szCs w:val="24"/>
        </w:rPr>
        <w:t>.</w:t>
      </w:r>
      <w:r w:rsidR="00285FB6">
        <w:rPr>
          <w:sz w:val="24"/>
          <w:szCs w:val="24"/>
        </w:rPr>
        <w:t xml:space="preserve"> </w:t>
      </w:r>
      <w:r w:rsidR="008706FD">
        <w:rPr>
          <w:sz w:val="24"/>
          <w:szCs w:val="24"/>
        </w:rPr>
        <w:t>H</w:t>
      </w:r>
      <w:r w:rsidR="00285FB6">
        <w:rPr>
          <w:sz w:val="24"/>
          <w:szCs w:val="24"/>
        </w:rPr>
        <w:t>istoric</w:t>
      </w:r>
      <w:r w:rsidR="008706FD">
        <w:rPr>
          <w:sz w:val="24"/>
          <w:szCs w:val="24"/>
        </w:rPr>
        <w:t>ally,</w:t>
      </w:r>
      <w:r w:rsidR="00285FB6">
        <w:rPr>
          <w:sz w:val="24"/>
          <w:szCs w:val="24"/>
        </w:rPr>
        <w:t xml:space="preserve"> </w:t>
      </w:r>
      <w:r w:rsidR="00747DAF">
        <w:rPr>
          <w:sz w:val="24"/>
          <w:szCs w:val="24"/>
        </w:rPr>
        <w:t xml:space="preserve">the </w:t>
      </w:r>
      <w:r w:rsidR="008C5466">
        <w:rPr>
          <w:sz w:val="24"/>
          <w:szCs w:val="24"/>
        </w:rPr>
        <w:t xml:space="preserve">Pacific Coast </w:t>
      </w:r>
      <w:r w:rsidR="00285FB6">
        <w:rPr>
          <w:sz w:val="24"/>
          <w:szCs w:val="24"/>
        </w:rPr>
        <w:t xml:space="preserve">ESU </w:t>
      </w:r>
      <w:r w:rsidR="00747DAF">
        <w:rPr>
          <w:sz w:val="24"/>
          <w:szCs w:val="24"/>
        </w:rPr>
        <w:t xml:space="preserve">might </w:t>
      </w:r>
      <w:r w:rsidR="00285FB6">
        <w:rPr>
          <w:sz w:val="24"/>
          <w:szCs w:val="24"/>
        </w:rPr>
        <w:t xml:space="preserve">have </w:t>
      </w:r>
      <w:r w:rsidR="001D0B9F">
        <w:rPr>
          <w:sz w:val="24"/>
          <w:szCs w:val="24"/>
        </w:rPr>
        <w:t>included populations in</w:t>
      </w:r>
      <w:r w:rsidR="00285FB6">
        <w:rPr>
          <w:sz w:val="24"/>
          <w:szCs w:val="24"/>
        </w:rPr>
        <w:t xml:space="preserve"> California, but it is </w:t>
      </w:r>
      <w:r w:rsidR="00FE5FAC">
        <w:rPr>
          <w:sz w:val="24"/>
          <w:szCs w:val="24"/>
        </w:rPr>
        <w:t xml:space="preserve">unclear whether reports of </w:t>
      </w:r>
      <w:r w:rsidR="004737F8">
        <w:rPr>
          <w:sz w:val="24"/>
          <w:szCs w:val="24"/>
        </w:rPr>
        <w:t>Chum</w:t>
      </w:r>
      <w:r w:rsidR="00FE5FAC">
        <w:rPr>
          <w:sz w:val="24"/>
          <w:szCs w:val="24"/>
        </w:rPr>
        <w:t xml:space="preserve"> </w:t>
      </w:r>
      <w:r w:rsidR="004737F8">
        <w:rPr>
          <w:sz w:val="24"/>
          <w:szCs w:val="24"/>
        </w:rPr>
        <w:t>Salmon</w:t>
      </w:r>
      <w:r w:rsidR="00FE5FAC">
        <w:rPr>
          <w:sz w:val="24"/>
          <w:szCs w:val="24"/>
        </w:rPr>
        <w:t xml:space="preserve"> in southern Oregon and California represented </w:t>
      </w:r>
      <w:r w:rsidR="008706FD">
        <w:rPr>
          <w:sz w:val="24"/>
          <w:szCs w:val="24"/>
        </w:rPr>
        <w:t xml:space="preserve">self-sustaining </w:t>
      </w:r>
      <w:r w:rsidR="00FE5FAC">
        <w:rPr>
          <w:sz w:val="24"/>
          <w:szCs w:val="24"/>
        </w:rPr>
        <w:t xml:space="preserve">populations or episodic colonization from populations to the north (Johnson </w:t>
      </w:r>
      <w:r w:rsidR="00FE5FAC" w:rsidRPr="002C2CAA">
        <w:rPr>
          <w:i/>
          <w:iCs/>
          <w:sz w:val="24"/>
          <w:szCs w:val="24"/>
        </w:rPr>
        <w:t>et al.</w:t>
      </w:r>
      <w:r w:rsidR="00FE5FAC">
        <w:rPr>
          <w:sz w:val="24"/>
          <w:szCs w:val="24"/>
        </w:rPr>
        <w:t xml:space="preserve"> 1997).</w:t>
      </w:r>
      <w:r w:rsidR="00144D6F">
        <w:rPr>
          <w:sz w:val="24"/>
          <w:szCs w:val="24"/>
        </w:rPr>
        <w:t xml:space="preserve"> </w:t>
      </w:r>
      <w:r w:rsidRPr="007F5196">
        <w:rPr>
          <w:sz w:val="24"/>
          <w:szCs w:val="24"/>
        </w:rPr>
        <w:t xml:space="preserve">Although there have been genetic studies of populations in the Pacific Coast and neighboring </w:t>
      </w:r>
      <w:r w:rsidRPr="007F5196">
        <w:rPr>
          <w:sz w:val="24"/>
          <w:szCs w:val="24"/>
        </w:rPr>
        <w:t>ESUs (e.g.</w:t>
      </w:r>
      <w:r w:rsidR="003D49CF">
        <w:rPr>
          <w:sz w:val="24"/>
          <w:szCs w:val="24"/>
        </w:rPr>
        <w:t>,</w:t>
      </w:r>
      <w:r w:rsidRPr="007F5196">
        <w:rPr>
          <w:sz w:val="24"/>
          <w:szCs w:val="24"/>
        </w:rPr>
        <w:t xml:space="preserve"> Johnson </w:t>
      </w:r>
      <w:r w:rsidRPr="004E0045">
        <w:rPr>
          <w:i/>
          <w:iCs/>
          <w:sz w:val="24"/>
          <w:szCs w:val="24"/>
        </w:rPr>
        <w:t>et al.</w:t>
      </w:r>
      <w:r w:rsidRPr="007F5196">
        <w:rPr>
          <w:sz w:val="24"/>
          <w:szCs w:val="24"/>
        </w:rPr>
        <w:t xml:space="preserve"> 1997</w:t>
      </w:r>
      <w:r w:rsidRPr="007F5196">
        <w:rPr>
          <w:sz w:val="24"/>
          <w:szCs w:val="24"/>
        </w:rPr>
        <w:t xml:space="preserve">;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w:t>
      </w:r>
      <w:r w:rsidR="003A7BA8">
        <w:rPr>
          <w:sz w:val="24"/>
          <w:szCs w:val="24"/>
        </w:rPr>
        <w:t xml:space="preserve"> </w:t>
      </w:r>
      <w:r w:rsidRPr="007F5196">
        <w:rPr>
          <w:sz w:val="24"/>
          <w:szCs w:val="24"/>
        </w:rPr>
        <w:t>in</w:t>
      </w:r>
      <w:r w:rsidR="00144D6F">
        <w:rPr>
          <w:sz w:val="24"/>
          <w:szCs w:val="24"/>
        </w:rPr>
        <w:t xml:space="preserve"> the</w:t>
      </w:r>
      <w:r w:rsidRPr="007F5196">
        <w:rPr>
          <w:sz w:val="24"/>
          <w:szCs w:val="24"/>
        </w:rPr>
        <w:t xml:space="preserve"> </w:t>
      </w:r>
      <w:r w:rsidR="00144D6F">
        <w:rPr>
          <w:sz w:val="24"/>
          <w:szCs w:val="24"/>
        </w:rPr>
        <w:t xml:space="preserve">Oregon portion of </w:t>
      </w:r>
      <w:r w:rsidRPr="007F5196">
        <w:rPr>
          <w:sz w:val="24"/>
          <w:szCs w:val="24"/>
        </w:rPr>
        <w:t xml:space="preserve">the </w:t>
      </w:r>
      <w:r w:rsidR="00144D6F">
        <w:rPr>
          <w:sz w:val="24"/>
          <w:szCs w:val="24"/>
        </w:rPr>
        <w:t xml:space="preserve">Pacific Coast </w:t>
      </w:r>
      <w:r w:rsidRPr="007F5196">
        <w:rPr>
          <w:sz w:val="24"/>
          <w:szCs w:val="24"/>
        </w:rPr>
        <w:t xml:space="preserve">ESU remains poorly understood. </w:t>
      </w:r>
    </w:p>
    <w:p w14:paraId="19CD4EBF" w14:textId="79600FAE" w:rsidR="004C0E42" w:rsidRDefault="00285FB6" w:rsidP="00CB4E46">
      <w:pPr>
        <w:rPr>
          <w:sz w:val="24"/>
          <w:szCs w:val="24"/>
        </w:rPr>
      </w:pPr>
      <w:r>
        <w:rPr>
          <w:sz w:val="24"/>
          <w:szCs w:val="24"/>
        </w:rPr>
        <w:t>Adult salmon</w:t>
      </w:r>
      <w:r w:rsidRPr="00285FB6">
        <w:rPr>
          <w:sz w:val="24"/>
          <w:szCs w:val="24"/>
        </w:rPr>
        <w:t xml:space="preserve"> monitoring</w:t>
      </w:r>
      <w:r>
        <w:rPr>
          <w:sz w:val="24"/>
          <w:szCs w:val="24"/>
        </w:rPr>
        <w:t xml:space="preserve"> by the Oregon Department of Fish and Wildlife</w:t>
      </w:r>
      <w:r w:rsidRPr="00285FB6">
        <w:rPr>
          <w:sz w:val="24"/>
          <w:szCs w:val="24"/>
        </w:rPr>
        <w:t xml:space="preserve"> </w:t>
      </w:r>
      <w:r w:rsidR="009670B5">
        <w:rPr>
          <w:sz w:val="24"/>
          <w:szCs w:val="24"/>
        </w:rPr>
        <w:t xml:space="preserve">(ODFW) </w:t>
      </w:r>
      <w:r w:rsidRPr="00285FB6">
        <w:rPr>
          <w:sz w:val="24"/>
          <w:szCs w:val="24"/>
        </w:rPr>
        <w:t>indicates that</w:t>
      </w:r>
      <w:r w:rsidR="009670B5">
        <w:rPr>
          <w:sz w:val="24"/>
          <w:szCs w:val="24"/>
        </w:rPr>
        <w:t xml:space="preserve"> only a few </w:t>
      </w:r>
      <w:r w:rsidR="001D0B9F">
        <w:rPr>
          <w:sz w:val="24"/>
          <w:szCs w:val="24"/>
        </w:rPr>
        <w:t xml:space="preserve">river </w:t>
      </w:r>
      <w:r w:rsidR="009670B5">
        <w:rPr>
          <w:sz w:val="24"/>
          <w:szCs w:val="24"/>
        </w:rPr>
        <w:t>basins</w:t>
      </w:r>
      <w:r w:rsidR="008C5466">
        <w:rPr>
          <w:sz w:val="24"/>
          <w:szCs w:val="24"/>
        </w:rPr>
        <w:t xml:space="preserve"> </w:t>
      </w:r>
      <w:r w:rsidR="001D0B9F">
        <w:rPr>
          <w:sz w:val="24"/>
          <w:szCs w:val="24"/>
        </w:rPr>
        <w:t xml:space="preserve">of </w:t>
      </w:r>
      <w:r w:rsidR="008C5466">
        <w:rPr>
          <w:sz w:val="24"/>
          <w:szCs w:val="24"/>
        </w:rPr>
        <w:t>the Oregon coast</w:t>
      </w:r>
      <w:r w:rsidR="009670B5">
        <w:rPr>
          <w:sz w:val="24"/>
          <w:szCs w:val="24"/>
        </w:rPr>
        <w:t xml:space="preserve"> currently</w:t>
      </w:r>
      <w:r w:rsidR="00BD25BC">
        <w:rPr>
          <w:sz w:val="24"/>
          <w:szCs w:val="24"/>
        </w:rPr>
        <w:t xml:space="preserve"> </w:t>
      </w:r>
      <w:r w:rsidR="001D0B9F">
        <w:rPr>
          <w:sz w:val="24"/>
          <w:szCs w:val="24"/>
        </w:rPr>
        <w:t>support</w:t>
      </w:r>
      <w:r w:rsidRPr="00285FB6">
        <w:rPr>
          <w:sz w:val="24"/>
          <w:szCs w:val="24"/>
        </w:rPr>
        <w:t xml:space="preserve"> </w:t>
      </w:r>
      <w:r w:rsidR="004737F8">
        <w:rPr>
          <w:sz w:val="24"/>
          <w:szCs w:val="24"/>
        </w:rPr>
        <w:t>Chum</w:t>
      </w:r>
      <w:r w:rsidRPr="00285FB6">
        <w:rPr>
          <w:sz w:val="24"/>
          <w:szCs w:val="24"/>
        </w:rPr>
        <w:t xml:space="preserve"> </w:t>
      </w:r>
      <w:r w:rsidR="004737F8">
        <w:rPr>
          <w:sz w:val="24"/>
          <w:szCs w:val="24"/>
        </w:rPr>
        <w:t>Salmon</w:t>
      </w:r>
      <w:r w:rsidRPr="00285FB6">
        <w:rPr>
          <w:sz w:val="24"/>
          <w:szCs w:val="24"/>
        </w:rPr>
        <w:t xml:space="preserve"> populations</w:t>
      </w:r>
      <w:r w:rsidR="00E32EB7">
        <w:rPr>
          <w:sz w:val="24"/>
          <w:szCs w:val="24"/>
        </w:rPr>
        <w:t xml:space="preserve"> (ODFW 2014)</w:t>
      </w:r>
      <w:r w:rsidRPr="00285FB6">
        <w:rPr>
          <w:sz w:val="24"/>
          <w:szCs w:val="24"/>
        </w:rPr>
        <w:t xml:space="preserve">. </w:t>
      </w:r>
      <w:r w:rsidR="009670B5">
        <w:rPr>
          <w:sz w:val="24"/>
          <w:szCs w:val="24"/>
        </w:rPr>
        <w:t xml:space="preserve">Early records and </w:t>
      </w:r>
      <w:r w:rsidR="00E32EB7">
        <w:rPr>
          <w:sz w:val="24"/>
          <w:szCs w:val="24"/>
        </w:rPr>
        <w:t>recent</w:t>
      </w:r>
      <w:r w:rsidR="009670B5">
        <w:rPr>
          <w:sz w:val="24"/>
          <w:szCs w:val="24"/>
        </w:rPr>
        <w:t xml:space="preserve"> surveys</w:t>
      </w:r>
      <w:r w:rsidRPr="00285FB6">
        <w:rPr>
          <w:sz w:val="24"/>
          <w:szCs w:val="24"/>
        </w:rPr>
        <w:t xml:space="preserve"> indicate that </w:t>
      </w:r>
      <w:r w:rsidR="004737F8">
        <w:rPr>
          <w:sz w:val="24"/>
          <w:szCs w:val="24"/>
        </w:rPr>
        <w:t>Chum</w:t>
      </w:r>
      <w:r w:rsidRPr="00285FB6">
        <w:rPr>
          <w:sz w:val="24"/>
          <w:szCs w:val="24"/>
        </w:rPr>
        <w:t xml:space="preserve"> </w:t>
      </w:r>
      <w:r w:rsidR="004737F8">
        <w:rPr>
          <w:sz w:val="24"/>
          <w:szCs w:val="24"/>
        </w:rPr>
        <w:t>Salmon</w:t>
      </w:r>
      <w:r w:rsidR="009670B5">
        <w:rPr>
          <w:sz w:val="24"/>
          <w:szCs w:val="24"/>
        </w:rPr>
        <w:t xml:space="preserve"> </w:t>
      </w:r>
      <w:r w:rsidRPr="00285FB6">
        <w:rPr>
          <w:sz w:val="24"/>
          <w:szCs w:val="24"/>
        </w:rPr>
        <w:t xml:space="preserve">occur in low numbers in many </w:t>
      </w:r>
      <w:r w:rsidR="009670B5">
        <w:rPr>
          <w:sz w:val="24"/>
          <w:szCs w:val="24"/>
        </w:rPr>
        <w:t xml:space="preserve">other </w:t>
      </w:r>
      <w:r w:rsidRPr="00285FB6">
        <w:rPr>
          <w:sz w:val="24"/>
          <w:szCs w:val="24"/>
        </w:rPr>
        <w:t>basins, but often only periodically</w:t>
      </w:r>
      <w:r w:rsidR="00C40ECA">
        <w:rPr>
          <w:sz w:val="24"/>
          <w:szCs w:val="24"/>
        </w:rPr>
        <w:t xml:space="preserve"> (ODFW 2014)</w:t>
      </w:r>
      <w:r w:rsidRPr="00285FB6">
        <w:rPr>
          <w:sz w:val="24"/>
          <w:szCs w:val="24"/>
        </w:rPr>
        <w:t xml:space="preserve">. </w:t>
      </w:r>
      <w:r w:rsidR="0096675E" w:rsidRPr="007F5196">
        <w:rPr>
          <w:sz w:val="24"/>
          <w:szCs w:val="24"/>
        </w:rPr>
        <w:t xml:space="preserve">It is unknown how many of these locations historically supported </w:t>
      </w:r>
      <w:r w:rsidR="0096675E" w:rsidRPr="007F5196">
        <w:rPr>
          <w:sz w:val="24"/>
          <w:szCs w:val="24"/>
        </w:rPr>
        <w:t>independent</w:t>
      </w:r>
      <w:r w:rsidR="0096675E">
        <w:rPr>
          <w:sz w:val="24"/>
          <w:szCs w:val="24"/>
        </w:rPr>
        <w:t>, self-sustaining</w:t>
      </w:r>
      <w:r w:rsidR="0096675E" w:rsidRPr="007F5196">
        <w:rPr>
          <w:sz w:val="24"/>
          <w:szCs w:val="24"/>
        </w:rPr>
        <w:t xml:space="preserve"> populations, or how they are currently functioning as dependent or independent populations.</w:t>
      </w:r>
      <w:r w:rsidR="0096675E">
        <w:rPr>
          <w:sz w:val="24"/>
          <w:szCs w:val="24"/>
        </w:rPr>
        <w:t xml:space="preserve"> </w:t>
      </w:r>
      <w:r w:rsidRPr="00285FB6">
        <w:rPr>
          <w:sz w:val="24"/>
          <w:szCs w:val="24"/>
        </w:rPr>
        <w:t>Given this limited information on historic</w:t>
      </w:r>
      <w:r w:rsidR="00943066">
        <w:rPr>
          <w:sz w:val="24"/>
          <w:szCs w:val="24"/>
        </w:rPr>
        <w:t>al</w:t>
      </w:r>
      <w:r w:rsidRPr="00285FB6">
        <w:rPr>
          <w:sz w:val="24"/>
          <w:szCs w:val="24"/>
        </w:rPr>
        <w:t xml:space="preserve"> population structure, ODFW could not confidently identify independent versus dependent populations</w:t>
      </w:r>
      <w:r w:rsidR="009670B5">
        <w:rPr>
          <w:sz w:val="24"/>
          <w:szCs w:val="24"/>
        </w:rPr>
        <w:t xml:space="preserve"> when developing the </w:t>
      </w:r>
      <w:r w:rsidR="009670B5" w:rsidRPr="007F5196">
        <w:rPr>
          <w:sz w:val="24"/>
          <w:szCs w:val="24"/>
        </w:rPr>
        <w:t>Coastal Multi-Species Conservation and Management Plan</w:t>
      </w:r>
      <w:r w:rsidR="009670B5">
        <w:rPr>
          <w:sz w:val="24"/>
          <w:szCs w:val="24"/>
        </w:rPr>
        <w:t xml:space="preserve"> (CMP) for </w:t>
      </w:r>
      <w:r w:rsidR="004737F8">
        <w:rPr>
          <w:sz w:val="24"/>
          <w:szCs w:val="24"/>
        </w:rPr>
        <w:t>Chum</w:t>
      </w:r>
      <w:r w:rsidR="009670B5">
        <w:rPr>
          <w:sz w:val="24"/>
          <w:szCs w:val="24"/>
        </w:rPr>
        <w:t xml:space="preserve"> </w:t>
      </w:r>
      <w:r w:rsidR="004737F8">
        <w:rPr>
          <w:sz w:val="24"/>
          <w:szCs w:val="24"/>
        </w:rPr>
        <w:t>Salmon</w:t>
      </w:r>
      <w:r w:rsidR="009670B5">
        <w:rPr>
          <w:sz w:val="24"/>
          <w:szCs w:val="24"/>
        </w:rPr>
        <w:t xml:space="preserve"> and other coastal salmonids (ODFW 2014)</w:t>
      </w:r>
      <w:r w:rsidRPr="00285FB6">
        <w:rPr>
          <w:sz w:val="24"/>
          <w:szCs w:val="24"/>
        </w:rPr>
        <w:t xml:space="preserve">. Therefore, </w:t>
      </w:r>
      <w:r w:rsidR="002E1CAB">
        <w:rPr>
          <w:sz w:val="24"/>
          <w:szCs w:val="24"/>
        </w:rPr>
        <w:t>the CMP</w:t>
      </w:r>
      <w:r w:rsidR="004C0E42">
        <w:rPr>
          <w:sz w:val="24"/>
          <w:szCs w:val="24"/>
        </w:rPr>
        <w:t xml:space="preserve"> </w:t>
      </w:r>
      <w:r w:rsidR="008C1D68">
        <w:rPr>
          <w:sz w:val="24"/>
          <w:szCs w:val="24"/>
        </w:rPr>
        <w:t>identified</w:t>
      </w:r>
      <w:r w:rsidR="008C5466">
        <w:rPr>
          <w:sz w:val="24"/>
          <w:szCs w:val="24"/>
        </w:rPr>
        <w:t xml:space="preserve"> </w:t>
      </w:r>
      <w:r w:rsidRPr="00285FB6">
        <w:rPr>
          <w:sz w:val="24"/>
          <w:szCs w:val="24"/>
        </w:rPr>
        <w:t>potential</w:t>
      </w:r>
      <w:r w:rsidR="004C0E42">
        <w:rPr>
          <w:sz w:val="24"/>
          <w:szCs w:val="24"/>
        </w:rPr>
        <w:t xml:space="preserve"> </w:t>
      </w:r>
      <w:r w:rsidRPr="00285FB6">
        <w:rPr>
          <w:sz w:val="24"/>
          <w:szCs w:val="24"/>
        </w:rPr>
        <w:t>population areas</w:t>
      </w:r>
      <w:r w:rsidR="009670B5">
        <w:rPr>
          <w:sz w:val="24"/>
          <w:szCs w:val="24"/>
        </w:rPr>
        <w:t xml:space="preserve"> </w:t>
      </w:r>
      <w:r w:rsidR="003A7BA8">
        <w:rPr>
          <w:sz w:val="24"/>
          <w:szCs w:val="24"/>
        </w:rPr>
        <w:t xml:space="preserve">in the Oregon Coastal </w:t>
      </w:r>
      <w:r w:rsidR="004737F8">
        <w:rPr>
          <w:sz w:val="24"/>
          <w:szCs w:val="24"/>
        </w:rPr>
        <w:t>Chum</w:t>
      </w:r>
      <w:r w:rsidR="003A7BA8">
        <w:rPr>
          <w:sz w:val="24"/>
          <w:szCs w:val="24"/>
        </w:rPr>
        <w:t xml:space="preserve"> Salmon Species Management Unit (SMU)</w:t>
      </w:r>
      <w:r w:rsidR="002E1CAB">
        <w:rPr>
          <w:sz w:val="24"/>
          <w:szCs w:val="24"/>
        </w:rPr>
        <w:t xml:space="preserve"> and</w:t>
      </w:r>
      <w:r w:rsidR="008C1D68">
        <w:rPr>
          <w:sz w:val="24"/>
          <w:szCs w:val="24"/>
        </w:rPr>
        <w:t xml:space="preserve"> </w:t>
      </w:r>
      <w:r w:rsidR="00CC5B5F">
        <w:rPr>
          <w:sz w:val="24"/>
          <w:szCs w:val="24"/>
        </w:rPr>
        <w:t>highlighted</w:t>
      </w:r>
      <w:r w:rsidR="008C1D68">
        <w:rPr>
          <w:sz w:val="24"/>
          <w:szCs w:val="24"/>
        </w:rPr>
        <w:t xml:space="preserve"> </w:t>
      </w:r>
      <w:r w:rsidR="00C40ECA">
        <w:rPr>
          <w:sz w:val="24"/>
          <w:szCs w:val="24"/>
        </w:rPr>
        <w:t>the</w:t>
      </w:r>
      <w:r w:rsidR="008C1D68">
        <w:rPr>
          <w:sz w:val="24"/>
          <w:szCs w:val="24"/>
        </w:rPr>
        <w:t xml:space="preserve"> need for additional research to resolve uncertainty about </w:t>
      </w:r>
      <w:r w:rsidR="007F5196" w:rsidRPr="007F5196">
        <w:rPr>
          <w:sz w:val="24"/>
          <w:szCs w:val="24"/>
        </w:rPr>
        <w:t>population structure</w:t>
      </w:r>
      <w:r w:rsidR="003A7BA8">
        <w:rPr>
          <w:sz w:val="24"/>
          <w:szCs w:val="24"/>
        </w:rPr>
        <w:t xml:space="preserve"> within th</w:t>
      </w:r>
      <w:r w:rsidR="00567DF3">
        <w:rPr>
          <w:sz w:val="24"/>
          <w:szCs w:val="24"/>
        </w:rPr>
        <w:t>e</w:t>
      </w:r>
      <w:r w:rsidR="003A7BA8">
        <w:rPr>
          <w:sz w:val="24"/>
          <w:szCs w:val="24"/>
        </w:rPr>
        <w:t xml:space="preserve"> SMU</w:t>
      </w:r>
      <w:r w:rsidR="00C40ECA">
        <w:rPr>
          <w:sz w:val="24"/>
          <w:szCs w:val="24"/>
        </w:rPr>
        <w:t xml:space="preserve">.   </w:t>
      </w:r>
      <w:r w:rsidR="007F5196" w:rsidRPr="007F5196">
        <w:rPr>
          <w:sz w:val="24"/>
          <w:szCs w:val="24"/>
        </w:rPr>
        <w:t xml:space="preserve"> </w:t>
      </w:r>
    </w:p>
    <w:p w14:paraId="18F828D0" w14:textId="06C9F5D5" w:rsidR="008F0547" w:rsidRDefault="007F5196" w:rsidP="00CB4E46">
      <w:pPr>
        <w:rPr>
          <w:sz w:val="24"/>
          <w:szCs w:val="24"/>
        </w:rPr>
      </w:pPr>
      <w:r w:rsidRPr="007F5196">
        <w:rPr>
          <w:sz w:val="24"/>
          <w:szCs w:val="24"/>
        </w:rPr>
        <w:t xml:space="preserve">Genetic techniques have the potential to provide insight into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 structure, but sample quality has hindered previous </w:t>
      </w:r>
      <w:r w:rsidR="00EB6234">
        <w:rPr>
          <w:sz w:val="24"/>
          <w:szCs w:val="24"/>
        </w:rPr>
        <w:t>research</w:t>
      </w:r>
      <w:r w:rsidRPr="007F5196">
        <w:rPr>
          <w:sz w:val="24"/>
          <w:szCs w:val="24"/>
        </w:rPr>
        <w:t xml:space="preserve"> along the Oregon coast (Johnson </w:t>
      </w:r>
      <w:r w:rsidRPr="004E0045">
        <w:rPr>
          <w:i/>
          <w:iCs/>
          <w:sz w:val="24"/>
          <w:szCs w:val="24"/>
        </w:rPr>
        <w:t>et al.</w:t>
      </w:r>
      <w:r w:rsidRPr="007F5196">
        <w:rPr>
          <w:sz w:val="24"/>
          <w:szCs w:val="24"/>
        </w:rPr>
        <w:t xml:space="preserve"> 2012). In 2019, ODFW initiated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tissue sample collection in several coastal basins to support a new analysis of genetic relationships among the largest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populations </w:t>
      </w:r>
      <w:r w:rsidR="00CB0406">
        <w:rPr>
          <w:sz w:val="24"/>
          <w:szCs w:val="24"/>
        </w:rPr>
        <w:t>of</w:t>
      </w:r>
      <w:r w:rsidR="00CB0406" w:rsidRPr="007F5196">
        <w:rPr>
          <w:sz w:val="24"/>
          <w:szCs w:val="24"/>
        </w:rPr>
        <w:t xml:space="preserve"> </w:t>
      </w:r>
      <w:r w:rsidRPr="007F5196">
        <w:rPr>
          <w:sz w:val="24"/>
          <w:szCs w:val="24"/>
        </w:rPr>
        <w:t>the Oregon coast</w:t>
      </w:r>
      <w:r w:rsidRPr="007F5196">
        <w:rPr>
          <w:sz w:val="24"/>
          <w:szCs w:val="24"/>
        </w:rPr>
        <w:t xml:space="preserve">. Understanding relationships among these larger populations is a first step toward understanding population structure among all coastal basins where </w:t>
      </w:r>
      <w:r w:rsidR="004737F8">
        <w:rPr>
          <w:sz w:val="24"/>
          <w:szCs w:val="24"/>
        </w:rPr>
        <w:t>Chum</w:t>
      </w:r>
      <w:r w:rsidR="004C0E42">
        <w:rPr>
          <w:sz w:val="24"/>
          <w:szCs w:val="24"/>
        </w:rPr>
        <w:t xml:space="preserve"> </w:t>
      </w:r>
      <w:r w:rsidR="004737F8">
        <w:rPr>
          <w:sz w:val="24"/>
          <w:szCs w:val="24"/>
        </w:rPr>
        <w:t>Salmon</w:t>
      </w:r>
      <w:r w:rsidRPr="007F5196">
        <w:rPr>
          <w:sz w:val="24"/>
          <w:szCs w:val="24"/>
        </w:rPr>
        <w:t xml:space="preserve"> currently </w:t>
      </w:r>
      <w:proofErr w:type="gramStart"/>
      <w:r w:rsidR="00BA3479" w:rsidRPr="007F5196">
        <w:rPr>
          <w:sz w:val="24"/>
          <w:szCs w:val="24"/>
        </w:rPr>
        <w:t>occur</w:t>
      </w:r>
      <w:proofErr w:type="gramEnd"/>
      <w:r w:rsidR="00BA3479" w:rsidRPr="007F5196">
        <w:rPr>
          <w:sz w:val="24"/>
          <w:szCs w:val="24"/>
        </w:rPr>
        <w:t xml:space="preserve">.       </w:t>
      </w:r>
      <w:commentRangeStart w:id="17"/>
      <w:commentRangeStart w:id="18"/>
      <w:commentRangeEnd w:id="17"/>
      <w:r w:rsidR="00BA3479">
        <w:rPr>
          <w:rStyle w:val="CommentReference"/>
        </w:rPr>
        <w:commentReference w:id="17"/>
      </w:r>
      <w:commentRangeEnd w:id="18"/>
      <w:r w:rsidR="00BA3479">
        <w:rPr>
          <w:rStyle w:val="CommentReference"/>
        </w:rPr>
        <w:commentReference w:id="18"/>
      </w:r>
      <w:r w:rsidRPr="007F5196">
        <w:rPr>
          <w:sz w:val="24"/>
          <w:szCs w:val="24"/>
        </w:rPr>
        <w:t xml:space="preserve">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The primary objectives of this research were to:</w:t>
      </w:r>
    </w:p>
    <w:p w14:paraId="63B20591" w14:textId="72AD417E"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72249D">
        <w:rPr>
          <w:rFonts w:ascii="Calibri" w:hAnsi="Calibri" w:cs="Calibri"/>
          <w:sz w:val="24"/>
          <w:szCs w:val="24"/>
        </w:rPr>
        <w:t xml:space="preserve">carcasses to investigate whether certain tissues are more likely to provide higher quality samples for analysis. </w:t>
      </w:r>
    </w:p>
    <w:p w14:paraId="334537A4" w14:textId="2AA85391"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lastRenderedPageBreak/>
        <w:t xml:space="preserve">Analyze a small number of archival </w:t>
      </w:r>
      <w:r w:rsidR="004737F8">
        <w:rPr>
          <w:rFonts w:ascii="Calibri" w:hAnsi="Calibri" w:cs="Calibri"/>
          <w:sz w:val="24"/>
          <w:szCs w:val="24"/>
        </w:rPr>
        <w:t>Chum</w:t>
      </w:r>
      <w:r w:rsidRPr="00420375">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420375">
        <w:rPr>
          <w:rFonts w:ascii="Calibri" w:hAnsi="Calibri" w:cs="Calibri"/>
          <w:sz w:val="24"/>
          <w:szCs w:val="24"/>
        </w:rPr>
        <w:t xml:space="preserve">scale samples to evaluate the potential for investigating historical population structure, using the large number of </w:t>
      </w:r>
      <w:r w:rsidR="004737F8">
        <w:rPr>
          <w:rFonts w:ascii="Calibri" w:hAnsi="Calibri" w:cs="Calibri"/>
          <w:sz w:val="24"/>
          <w:szCs w:val="24"/>
        </w:rPr>
        <w:t>C</w:t>
      </w:r>
      <w:r w:rsidRPr="00420375">
        <w:rPr>
          <w:rFonts w:ascii="Calibri" w:hAnsi="Calibri" w:cs="Calibri"/>
          <w:sz w:val="24"/>
          <w:szCs w:val="24"/>
        </w:rPr>
        <w:t xml:space="preserve">hum </w:t>
      </w:r>
      <w:r w:rsidR="004737F8">
        <w:rPr>
          <w:rFonts w:ascii="Calibri" w:hAnsi="Calibri" w:cs="Calibri"/>
          <w:sz w:val="24"/>
          <w:szCs w:val="24"/>
        </w:rPr>
        <w:t xml:space="preserve">Salmon </w:t>
      </w:r>
      <w:r w:rsidR="00420375" w:rsidRPr="00420375">
        <w:rPr>
          <w:rFonts w:ascii="Calibri" w:hAnsi="Calibri" w:cs="Calibri"/>
          <w:sz w:val="24"/>
          <w:szCs w:val="24"/>
        </w:rPr>
        <w:t xml:space="preserve">scale samples ODFW has collected through spawning grounds surveys over time. </w:t>
      </w:r>
    </w:p>
    <w:p w14:paraId="1E52E92A" w14:textId="65EF2913" w:rsidR="0072249D" w:rsidRPr="0072249D" w:rsidRDefault="008F0547" w:rsidP="0072249D">
      <w:pPr>
        <w:pStyle w:val="ListParagraph"/>
        <w:numPr>
          <w:ilvl w:val="0"/>
          <w:numId w:val="10"/>
        </w:numPr>
        <w:rPr>
          <w:rFonts w:ascii="Calibri" w:hAnsi="Calibri" w:cs="Calibri"/>
          <w:sz w:val="24"/>
          <w:szCs w:val="24"/>
        </w:rPr>
      </w:pPr>
      <w:bookmarkStart w:id="19" w:name="_Hlk90886415"/>
      <w:r w:rsidRPr="0072249D">
        <w:rPr>
          <w:rFonts w:ascii="Calibri" w:hAnsi="Calibri" w:cs="Calibri"/>
          <w:sz w:val="24"/>
          <w:szCs w:val="24"/>
        </w:rPr>
        <w:t xml:space="preserve">Collect and analyze samples from the three largest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 (Nehalem, Tillamook, and Yaquina), and </w:t>
      </w:r>
      <w:r w:rsidR="00C67146">
        <w:rPr>
          <w:rFonts w:ascii="Calibri" w:hAnsi="Calibri" w:cs="Calibri"/>
          <w:sz w:val="24"/>
          <w:szCs w:val="24"/>
        </w:rPr>
        <w:t>three</w:t>
      </w:r>
      <w:r w:rsidRPr="0072249D">
        <w:rPr>
          <w:rFonts w:ascii="Calibri" w:hAnsi="Calibri" w:cs="Calibri"/>
          <w:sz w:val="24"/>
          <w:szCs w:val="24"/>
        </w:rPr>
        <w:t xml:space="preserve"> additional basins </w:t>
      </w:r>
      <w:r w:rsidR="00DB0784" w:rsidRPr="0072249D">
        <w:rPr>
          <w:rFonts w:ascii="Calibri" w:hAnsi="Calibri" w:cs="Calibri"/>
          <w:sz w:val="24"/>
          <w:szCs w:val="24"/>
        </w:rPr>
        <w:t>(</w:t>
      </w:r>
      <w:proofErr w:type="spellStart"/>
      <w:r w:rsidR="00DB0784">
        <w:rPr>
          <w:rFonts w:ascii="Calibri" w:hAnsi="Calibri" w:cs="Calibri"/>
          <w:sz w:val="24"/>
          <w:szCs w:val="24"/>
        </w:rPr>
        <w:t>Netarts</w:t>
      </w:r>
      <w:proofErr w:type="spellEnd"/>
      <w:r w:rsidR="00C67146">
        <w:rPr>
          <w:rFonts w:ascii="Calibri" w:hAnsi="Calibri" w:cs="Calibri"/>
          <w:sz w:val="24"/>
          <w:szCs w:val="24"/>
        </w:rPr>
        <w:t xml:space="preserve">, </w:t>
      </w:r>
      <w:r w:rsidR="00DB0784" w:rsidRPr="0072249D">
        <w:rPr>
          <w:rFonts w:ascii="Calibri" w:hAnsi="Calibri" w:cs="Calibri"/>
          <w:sz w:val="24"/>
          <w:szCs w:val="24"/>
        </w:rPr>
        <w:t>Siletz</w:t>
      </w:r>
      <w:r w:rsidR="00C67146">
        <w:rPr>
          <w:rFonts w:ascii="Calibri" w:hAnsi="Calibri" w:cs="Calibri"/>
          <w:sz w:val="24"/>
          <w:szCs w:val="24"/>
        </w:rPr>
        <w:t>, and Coos</w:t>
      </w:r>
      <w:r w:rsidR="00DB0784" w:rsidRPr="0072249D">
        <w:rPr>
          <w:rFonts w:ascii="Calibri" w:hAnsi="Calibri" w:cs="Calibri"/>
          <w:sz w:val="24"/>
          <w:szCs w:val="24"/>
        </w:rPr>
        <w:t xml:space="preserve">) </w:t>
      </w:r>
      <w:bookmarkEnd w:id="19"/>
      <w:r w:rsidR="00C67146">
        <w:rPr>
          <w:rFonts w:ascii="Calibri" w:hAnsi="Calibri" w:cs="Calibri"/>
          <w:sz w:val="24"/>
          <w:szCs w:val="24"/>
        </w:rPr>
        <w:t>where Chum Salmon are regularly observed</w:t>
      </w:r>
      <w:r w:rsidRPr="0072249D">
        <w:rPr>
          <w:rFonts w:ascii="Calibri" w:hAnsi="Calibri" w:cs="Calibri"/>
          <w:sz w:val="24"/>
          <w:szCs w:val="24"/>
        </w:rPr>
        <w:t xml:space="preserve">, to investigate genetic structure of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w:t>
      </w:r>
      <w:r w:rsidR="0072249D" w:rsidRPr="0072249D">
        <w:rPr>
          <w:rFonts w:ascii="Calibri" w:hAnsi="Calibri" w:cs="Calibri"/>
          <w:sz w:val="24"/>
          <w:szCs w:val="24"/>
        </w:rPr>
        <w:t>.</w:t>
      </w:r>
    </w:p>
    <w:p w14:paraId="74A41C0D" w14:textId="7B11F1E3" w:rsidR="008F0547" w:rsidRPr="002C2CAA" w:rsidRDefault="008F0547" w:rsidP="00B23029">
      <w:pPr>
        <w:pStyle w:val="ListParagraph"/>
        <w:numPr>
          <w:ilvl w:val="0"/>
          <w:numId w:val="10"/>
        </w:numPr>
        <w:rPr>
          <w:sz w:val="24"/>
          <w:szCs w:val="24"/>
        </w:rPr>
      </w:pPr>
      <w:bookmarkStart w:id="20" w:name="_Hlk90886442"/>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w:t>
      </w:r>
      <w:bookmarkEnd w:id="20"/>
      <w:r w:rsidRPr="0072249D">
        <w:rPr>
          <w:rFonts w:ascii="Calibri" w:hAnsi="Calibri" w:cs="Calibri"/>
          <w:sz w:val="24"/>
          <w:szCs w:val="24"/>
        </w:rPr>
        <w:t xml:space="preserve">to investigate whether there is significant genetic structure within the basin.   </w:t>
      </w:r>
    </w:p>
    <w:p w14:paraId="7A7991E4" w14:textId="10071323" w:rsidR="00D20769" w:rsidRDefault="00D20769" w:rsidP="00D20769">
      <w:pPr>
        <w:pStyle w:val="ListParagraph"/>
        <w:rPr>
          <w:sz w:val="24"/>
          <w:szCs w:val="24"/>
        </w:rPr>
      </w:pPr>
    </w:p>
    <w:p w14:paraId="7A75E6D3" w14:textId="77777777" w:rsidR="00567DF3" w:rsidRPr="00D90081" w:rsidRDefault="00567DF3" w:rsidP="002C2CAA">
      <w:pPr>
        <w:pStyle w:val="ListParagraph"/>
        <w:rPr>
          <w:sz w:val="24"/>
          <w:szCs w:val="24"/>
        </w:rPr>
      </w:pPr>
    </w:p>
    <w:p w14:paraId="24ABA5C4" w14:textId="77777777" w:rsidR="00144E70" w:rsidRPr="00D90081" w:rsidRDefault="00144E70" w:rsidP="00144E70">
      <w:pPr>
        <w:pStyle w:val="Heading1"/>
        <w:rPr>
          <w:rFonts w:asciiTheme="minorHAnsi" w:hAnsiTheme="minorHAnsi"/>
        </w:rPr>
      </w:pPr>
      <w:bookmarkStart w:id="21" w:name="_Toc79163053"/>
      <w:r w:rsidRPr="00D90081">
        <w:rPr>
          <w:rFonts w:asciiTheme="minorHAnsi" w:hAnsiTheme="minorHAnsi"/>
        </w:rPr>
        <w:t>METHODS</w:t>
      </w:r>
      <w:bookmarkEnd w:id="21"/>
    </w:p>
    <w:p w14:paraId="59547D7D" w14:textId="32304FE9" w:rsidR="00144E70" w:rsidRPr="00D90081" w:rsidRDefault="00A44222" w:rsidP="00144E70">
      <w:pPr>
        <w:rPr>
          <w:b/>
          <w:sz w:val="24"/>
          <w:szCs w:val="24"/>
        </w:rPr>
      </w:pPr>
      <w:r>
        <w:rPr>
          <w:b/>
          <w:sz w:val="24"/>
          <w:szCs w:val="24"/>
        </w:rPr>
        <w:t>Reproducible Research</w:t>
      </w:r>
    </w:p>
    <w:p w14:paraId="0A06496B" w14:textId="3AC97037"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9" w:history="1">
        <w:r w:rsidR="00033666">
          <w:rPr>
            <w:rStyle w:val="Hyperlink"/>
            <w:sz w:val="24"/>
            <w:szCs w:val="24"/>
          </w:rPr>
          <w:t>https://github.com/david-dayan/chum_coastal_pilot</w:t>
        </w:r>
      </w:hyperlink>
      <w:r w:rsidRPr="00A44222">
        <w:rPr>
          <w:sz w:val="24"/>
          <w:szCs w:val="24"/>
        </w:rPr>
        <w:t xml:space="preserve">. A narrative log of 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proofErr w:type="spellStart"/>
      <w:r w:rsidR="0001553A">
        <w:rPr>
          <w:rFonts w:cstheme="minorHAnsi"/>
          <w:sz w:val="24"/>
          <w:szCs w:val="24"/>
        </w:rPr>
        <w:t>Z</w:t>
      </w:r>
      <w:r w:rsidRPr="00222FEB">
        <w:rPr>
          <w:rFonts w:cstheme="minorHAnsi"/>
          <w:sz w:val="24"/>
          <w:szCs w:val="24"/>
        </w:rPr>
        <w:t>enodo</w:t>
      </w:r>
      <w:proofErr w:type="spellEnd"/>
      <w:r w:rsidRPr="00222FEB">
        <w:rPr>
          <w:rFonts w:cstheme="minorHAnsi"/>
          <w:sz w:val="24"/>
          <w:szCs w:val="24"/>
        </w:rPr>
        <w:t xml:space="preserve"> with a stable identifier </w:t>
      </w:r>
      <w:hyperlink r:id="rId20"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3D5D9BF2" w14:textId="51C14159" w:rsidR="000A1460" w:rsidRPr="00833A02" w:rsidRDefault="00351916" w:rsidP="000A1460">
      <w:pPr>
        <w:rPr>
          <w:sz w:val="24"/>
          <w:szCs w:val="24"/>
        </w:rPr>
      </w:pPr>
      <w:r>
        <w:rPr>
          <w:sz w:val="24"/>
          <w:szCs w:val="24"/>
        </w:rPr>
        <w:t>T</w:t>
      </w:r>
      <w:r w:rsidR="00A44222" w:rsidRPr="00A44222">
        <w:rPr>
          <w:sz w:val="24"/>
          <w:szCs w:val="24"/>
        </w:rPr>
        <w:t>issue samples</w:t>
      </w:r>
      <w:r w:rsidR="005E60BD">
        <w:rPr>
          <w:sz w:val="24"/>
          <w:szCs w:val="24"/>
        </w:rPr>
        <w:t xml:space="preserve"> </w:t>
      </w:r>
      <w:r w:rsidRPr="00A44222">
        <w:rPr>
          <w:sz w:val="24"/>
          <w:szCs w:val="24"/>
        </w:rPr>
        <w:t xml:space="preserve">were collected from </w:t>
      </w:r>
      <w:r w:rsidR="004737F8">
        <w:rPr>
          <w:sz w:val="24"/>
          <w:szCs w:val="24"/>
        </w:rPr>
        <w:t>Chum</w:t>
      </w:r>
      <w:r>
        <w:rPr>
          <w:sz w:val="24"/>
          <w:szCs w:val="24"/>
        </w:rPr>
        <w:t xml:space="preserve"> </w:t>
      </w:r>
      <w:r w:rsidR="004737F8">
        <w:rPr>
          <w:sz w:val="24"/>
          <w:szCs w:val="24"/>
        </w:rPr>
        <w:t>Salmon</w:t>
      </w:r>
      <w:r>
        <w:rPr>
          <w:sz w:val="24"/>
          <w:szCs w:val="24"/>
        </w:rPr>
        <w:t xml:space="preserve"> </w:t>
      </w:r>
      <w:r w:rsidRPr="00A44222">
        <w:rPr>
          <w:sz w:val="24"/>
          <w:szCs w:val="24"/>
        </w:rPr>
        <w:t>carcasses during spawning</w:t>
      </w:r>
      <w:r>
        <w:rPr>
          <w:sz w:val="24"/>
          <w:szCs w:val="24"/>
        </w:rPr>
        <w:t xml:space="preserve"> ground</w:t>
      </w:r>
      <w:r w:rsidRPr="00A44222">
        <w:rPr>
          <w:sz w:val="24"/>
          <w:szCs w:val="24"/>
        </w:rPr>
        <w:t xml:space="preserve"> surveys</w:t>
      </w:r>
      <w:r>
        <w:rPr>
          <w:sz w:val="24"/>
          <w:szCs w:val="24"/>
        </w:rPr>
        <w:t xml:space="preserve"> in</w:t>
      </w:r>
      <w:r w:rsidR="005E60BD">
        <w:rPr>
          <w:sz w:val="24"/>
          <w:szCs w:val="24"/>
        </w:rPr>
        <w:t xml:space="preserve"> </w:t>
      </w:r>
      <w:r w:rsidR="005E60BD" w:rsidRPr="00A44222">
        <w:rPr>
          <w:sz w:val="24"/>
          <w:szCs w:val="24"/>
        </w:rPr>
        <w:t xml:space="preserve">the Nehalem, </w:t>
      </w:r>
      <w:r w:rsidR="005E60BD">
        <w:rPr>
          <w:sz w:val="24"/>
          <w:szCs w:val="24"/>
        </w:rPr>
        <w:t>Tillamook</w:t>
      </w:r>
      <w:r w:rsidR="005E60BD" w:rsidRPr="00A44222">
        <w:rPr>
          <w:sz w:val="24"/>
          <w:szCs w:val="24"/>
        </w:rPr>
        <w:t xml:space="preserve">, Siletz, </w:t>
      </w:r>
      <w:r w:rsidR="005E60BD">
        <w:rPr>
          <w:sz w:val="24"/>
          <w:szCs w:val="24"/>
        </w:rPr>
        <w:t xml:space="preserve">and </w:t>
      </w:r>
      <w:r w:rsidR="005E60BD" w:rsidRPr="00A44222">
        <w:rPr>
          <w:sz w:val="24"/>
          <w:szCs w:val="24"/>
        </w:rPr>
        <w:t xml:space="preserve">Yaquina </w:t>
      </w:r>
      <w:r w:rsidR="005E60BD">
        <w:rPr>
          <w:sz w:val="24"/>
          <w:szCs w:val="24"/>
        </w:rPr>
        <w:t>basins</w:t>
      </w:r>
      <w:r w:rsidR="005E60BD" w:rsidRPr="00A44222">
        <w:rPr>
          <w:sz w:val="24"/>
          <w:szCs w:val="24"/>
        </w:rPr>
        <w:t xml:space="preserve">, as well as </w:t>
      </w:r>
      <w:r w:rsidR="005E60BD">
        <w:rPr>
          <w:sz w:val="24"/>
          <w:szCs w:val="24"/>
        </w:rPr>
        <w:t xml:space="preserve">a tributary of </w:t>
      </w:r>
      <w:proofErr w:type="spellStart"/>
      <w:r w:rsidR="005E60BD">
        <w:rPr>
          <w:sz w:val="24"/>
          <w:szCs w:val="24"/>
        </w:rPr>
        <w:t>Netarts</w:t>
      </w:r>
      <w:proofErr w:type="spellEnd"/>
      <w:r w:rsidR="005E60BD">
        <w:rPr>
          <w:sz w:val="24"/>
          <w:szCs w:val="24"/>
        </w:rPr>
        <w:t xml:space="preserve"> Bay,</w:t>
      </w:r>
      <w:r w:rsidR="00A44222" w:rsidRPr="00A44222">
        <w:rPr>
          <w:sz w:val="24"/>
          <w:szCs w:val="24"/>
        </w:rPr>
        <w:t xml:space="preserve"> in November-December 2019 (</w:t>
      </w:r>
      <w:r w:rsidR="00324683">
        <w:rPr>
          <w:sz w:val="24"/>
          <w:szCs w:val="24"/>
        </w:rPr>
        <w:t>T</w:t>
      </w:r>
      <w:r w:rsidR="00A44222" w:rsidRPr="00A44222">
        <w:rPr>
          <w:sz w:val="24"/>
          <w:szCs w:val="24"/>
        </w:rPr>
        <w:t xml:space="preserve">able 1, </w:t>
      </w:r>
      <w:r w:rsidR="00324683">
        <w:rPr>
          <w:sz w:val="24"/>
          <w:szCs w:val="24"/>
        </w:rPr>
        <w:t>F</w:t>
      </w:r>
      <w:r w:rsidR="00A44222" w:rsidRPr="00A44222">
        <w:rPr>
          <w:sz w:val="24"/>
          <w:szCs w:val="24"/>
        </w:rPr>
        <w:t xml:space="preserve">igure 1). </w:t>
      </w:r>
      <w:r w:rsidR="00702BF8">
        <w:rPr>
          <w:sz w:val="24"/>
          <w:szCs w:val="24"/>
        </w:rPr>
        <w:t>S</w:t>
      </w:r>
      <w:r w:rsidR="00A44222" w:rsidRPr="00A44222">
        <w:rPr>
          <w:sz w:val="24"/>
          <w:szCs w:val="24"/>
        </w:rPr>
        <w:t xml:space="preserve">pawning </w:t>
      </w:r>
      <w:r w:rsidR="00702BF8">
        <w:rPr>
          <w:sz w:val="24"/>
          <w:szCs w:val="24"/>
        </w:rPr>
        <w:t xml:space="preserve">ground </w:t>
      </w:r>
      <w:r w:rsidR="00A44222" w:rsidRPr="00A44222">
        <w:rPr>
          <w:sz w:val="24"/>
          <w:szCs w:val="24"/>
        </w:rPr>
        <w:t xml:space="preserve">surveys </w:t>
      </w:r>
      <w:r w:rsidR="00614B35">
        <w:rPr>
          <w:sz w:val="24"/>
          <w:szCs w:val="24"/>
        </w:rPr>
        <w:t>we</w:t>
      </w:r>
      <w:r w:rsidR="00A44222" w:rsidRPr="00A44222">
        <w:rPr>
          <w:sz w:val="24"/>
          <w:szCs w:val="24"/>
        </w:rPr>
        <w:t xml:space="preserve">re conducted by </w:t>
      </w:r>
      <w:r w:rsidR="00614B35">
        <w:rPr>
          <w:sz w:val="24"/>
          <w:szCs w:val="24"/>
        </w:rPr>
        <w:t>ODFW or other partner agencies</w:t>
      </w:r>
      <w:r w:rsidR="00702BF8">
        <w:rPr>
          <w:sz w:val="24"/>
          <w:szCs w:val="24"/>
        </w:rPr>
        <w:t>. In most cases</w:t>
      </w:r>
      <w:r w:rsidR="000A1460">
        <w:rPr>
          <w:sz w:val="24"/>
          <w:szCs w:val="24"/>
        </w:rPr>
        <w:t xml:space="preserve">, </w:t>
      </w:r>
      <w:r w:rsidR="00702BF8">
        <w:rPr>
          <w:sz w:val="24"/>
          <w:szCs w:val="24"/>
        </w:rPr>
        <w:t>surveys were</w:t>
      </w:r>
      <w:r w:rsidR="00A44222" w:rsidRPr="00A44222">
        <w:rPr>
          <w:sz w:val="24"/>
          <w:szCs w:val="24"/>
        </w:rPr>
        <w:t xml:space="preserve"> part of long-term monitoring of </w:t>
      </w:r>
      <w:bookmarkStart w:id="22" w:name="_Hlk89855066"/>
      <w:r w:rsidR="004737F8">
        <w:rPr>
          <w:sz w:val="24"/>
          <w:szCs w:val="24"/>
        </w:rPr>
        <w:t>Chum</w:t>
      </w:r>
      <w:r w:rsidR="00A44222" w:rsidRPr="00A44222">
        <w:rPr>
          <w:sz w:val="24"/>
          <w:szCs w:val="24"/>
        </w:rPr>
        <w:t xml:space="preserve"> </w:t>
      </w:r>
      <w:bookmarkEnd w:id="22"/>
      <w:r w:rsidR="004737F8">
        <w:rPr>
          <w:sz w:val="24"/>
          <w:szCs w:val="24"/>
        </w:rPr>
        <w:t>Salmon</w:t>
      </w:r>
      <w:r w:rsidR="00A44222" w:rsidRPr="00A44222">
        <w:rPr>
          <w:sz w:val="24"/>
          <w:szCs w:val="24"/>
        </w:rPr>
        <w:t xml:space="preserve"> along Oregon’s coastal rivers</w:t>
      </w:r>
      <w:r w:rsidR="00702BF8">
        <w:rPr>
          <w:sz w:val="24"/>
          <w:szCs w:val="24"/>
        </w:rPr>
        <w:t xml:space="preserve">, but some samples were collected opportunistically in other locations in these </w:t>
      </w:r>
      <w:r w:rsidR="00702BF8">
        <w:rPr>
          <w:sz w:val="24"/>
          <w:szCs w:val="24"/>
        </w:rPr>
        <w:t xml:space="preserve">basins where </w:t>
      </w:r>
      <w:r w:rsidR="004737F8">
        <w:rPr>
          <w:sz w:val="24"/>
          <w:szCs w:val="24"/>
        </w:rPr>
        <w:t>Chum</w:t>
      </w:r>
      <w:r w:rsidR="00FF7BED" w:rsidRPr="00A44222">
        <w:rPr>
          <w:sz w:val="24"/>
          <w:szCs w:val="24"/>
        </w:rPr>
        <w:t xml:space="preserve"> </w:t>
      </w:r>
      <w:r w:rsidR="004737F8">
        <w:rPr>
          <w:sz w:val="24"/>
          <w:szCs w:val="24"/>
        </w:rPr>
        <w:t>Salmon</w:t>
      </w:r>
      <w:r w:rsidR="00702BF8">
        <w:rPr>
          <w:sz w:val="24"/>
          <w:szCs w:val="24"/>
        </w:rPr>
        <w:t xml:space="preserve"> </w:t>
      </w:r>
      <w:r w:rsidR="00E12761">
        <w:rPr>
          <w:sz w:val="24"/>
          <w:szCs w:val="24"/>
        </w:rPr>
        <w:t>we</w:t>
      </w:r>
      <w:r w:rsidR="00702BF8">
        <w:rPr>
          <w:sz w:val="24"/>
          <w:szCs w:val="24"/>
        </w:rPr>
        <w:t>re known to occur</w:t>
      </w:r>
      <w:r w:rsidR="00A44222" w:rsidRPr="00A44222">
        <w:rPr>
          <w:sz w:val="24"/>
          <w:szCs w:val="24"/>
        </w:rPr>
        <w:t>.</w:t>
      </w:r>
      <w:r w:rsidR="00614B35">
        <w:rPr>
          <w:sz w:val="24"/>
          <w:szCs w:val="24"/>
        </w:rPr>
        <w:t xml:space="preserve"> </w:t>
      </w:r>
      <w:r w:rsidR="00702BF8">
        <w:rPr>
          <w:sz w:val="24"/>
          <w:szCs w:val="24"/>
        </w:rPr>
        <w:t>C</w:t>
      </w:r>
      <w:r w:rsidR="00222FEB">
        <w:rPr>
          <w:sz w:val="24"/>
          <w:szCs w:val="24"/>
        </w:rPr>
        <w:t>oos River tissue samples were collected opportunistically from live fish that volitionally entered hatchery facilities in</w:t>
      </w:r>
      <w:r w:rsidR="00412CF2">
        <w:rPr>
          <w:sz w:val="24"/>
          <w:szCs w:val="24"/>
        </w:rPr>
        <w:t xml:space="preserve"> 2016 and</w:t>
      </w:r>
      <w:r w:rsidR="00222FEB">
        <w:rPr>
          <w:sz w:val="24"/>
          <w:szCs w:val="24"/>
        </w:rPr>
        <w:t xml:space="preserve"> 2020.</w:t>
      </w:r>
      <w:r w:rsidR="005E60BD">
        <w:rPr>
          <w:sz w:val="24"/>
          <w:szCs w:val="24"/>
        </w:rPr>
        <w:t xml:space="preserve"> </w:t>
      </w:r>
      <w:r w:rsidR="000A1460" w:rsidRPr="00A44222">
        <w:rPr>
          <w:sz w:val="24"/>
          <w:szCs w:val="24"/>
        </w:rPr>
        <w:t>All sampled individuals were</w:t>
      </w:r>
      <w:r w:rsidR="00B713E7">
        <w:rPr>
          <w:sz w:val="24"/>
          <w:szCs w:val="24"/>
        </w:rPr>
        <w:t xml:space="preserve"> assumed to be</w:t>
      </w:r>
      <w:r w:rsidR="000A1460" w:rsidRPr="00A44222">
        <w:rPr>
          <w:sz w:val="24"/>
          <w:szCs w:val="24"/>
        </w:rPr>
        <w:t xml:space="preserve"> natural</w:t>
      </w:r>
      <w:r w:rsidR="00F06460">
        <w:rPr>
          <w:sz w:val="24"/>
          <w:szCs w:val="24"/>
        </w:rPr>
        <w:t>-</w:t>
      </w:r>
      <w:r w:rsidR="000A1460" w:rsidRPr="00A44222">
        <w:rPr>
          <w:sz w:val="24"/>
          <w:szCs w:val="24"/>
        </w:rPr>
        <w:t>origin</w:t>
      </w:r>
      <w:r w:rsidR="005458A0">
        <w:rPr>
          <w:sz w:val="24"/>
          <w:szCs w:val="24"/>
        </w:rPr>
        <w:t xml:space="preserve"> fish</w:t>
      </w:r>
      <w:r w:rsidR="00B713E7">
        <w:rPr>
          <w:sz w:val="24"/>
          <w:szCs w:val="24"/>
        </w:rPr>
        <w:t xml:space="preserve"> based on a lack of fin marks indicating hatchery origin and because there are no Chum Salmon hatchery releases </w:t>
      </w:r>
      <w:r w:rsidR="00AE6459">
        <w:rPr>
          <w:sz w:val="24"/>
          <w:szCs w:val="24"/>
        </w:rPr>
        <w:t>in</w:t>
      </w:r>
      <w:r w:rsidR="00414D00">
        <w:rPr>
          <w:sz w:val="24"/>
          <w:szCs w:val="24"/>
        </w:rPr>
        <w:t xml:space="preserve"> the</w:t>
      </w:r>
      <w:r w:rsidR="00AE6459">
        <w:rPr>
          <w:sz w:val="24"/>
          <w:szCs w:val="24"/>
        </w:rPr>
        <w:t xml:space="preserve"> </w:t>
      </w:r>
      <w:r w:rsidR="00414D00">
        <w:rPr>
          <w:sz w:val="24"/>
          <w:szCs w:val="24"/>
        </w:rPr>
        <w:t>Oregon Coastal Chum Salmon SMU (ODFW 2014)</w:t>
      </w:r>
      <w:r w:rsidR="000A1460" w:rsidRPr="00A44222">
        <w:rPr>
          <w:sz w:val="24"/>
          <w:szCs w:val="24"/>
        </w:rPr>
        <w:t xml:space="preserve">. </w:t>
      </w:r>
      <w:r w:rsidR="00414D00">
        <w:rPr>
          <w:sz w:val="24"/>
          <w:szCs w:val="24"/>
        </w:rPr>
        <w:t>It is possible that sampled fish included hatchery-origin strays from</w:t>
      </w:r>
      <w:r w:rsidR="00414D00">
        <w:rPr>
          <w:rStyle w:val="CommentReference"/>
        </w:rPr>
        <w:t xml:space="preserve"> </w:t>
      </w:r>
      <w:r w:rsidR="00414D00">
        <w:rPr>
          <w:sz w:val="24"/>
          <w:szCs w:val="24"/>
        </w:rPr>
        <w:t xml:space="preserve">the Columbia River Basin or more distant hatchery programs. </w:t>
      </w:r>
      <w:r w:rsidR="00033666">
        <w:rPr>
          <w:sz w:val="24"/>
          <w:szCs w:val="24"/>
        </w:rPr>
        <w:t>Tissues</w:t>
      </w:r>
      <w:r w:rsidR="00A44222" w:rsidRPr="00A44222">
        <w:rPr>
          <w:sz w:val="24"/>
          <w:szCs w:val="24"/>
        </w:rPr>
        <w:t xml:space="preserve"> sampled from carcasses includ</w:t>
      </w:r>
      <w:r w:rsidR="00033666">
        <w:rPr>
          <w:sz w:val="24"/>
          <w:szCs w:val="24"/>
        </w:rPr>
        <w:t>e</w:t>
      </w:r>
      <w:r w:rsidR="00A44222" w:rsidRPr="00A44222">
        <w:rPr>
          <w:sz w:val="24"/>
          <w:szCs w:val="24"/>
        </w:rPr>
        <w:t xml:space="preserve"> fin clips, operculum punches, scales, muscle, gills</w:t>
      </w:r>
      <w:r w:rsidR="005458A0">
        <w:rPr>
          <w:sz w:val="24"/>
          <w:szCs w:val="24"/>
        </w:rPr>
        <w:t>,</w:t>
      </w:r>
      <w:r w:rsidR="00A44222" w:rsidRPr="00A44222">
        <w:rPr>
          <w:sz w:val="24"/>
          <w:szCs w:val="24"/>
        </w:rPr>
        <w:t xml:space="preserve"> and eggs</w:t>
      </w:r>
      <w:r w:rsidR="00033666">
        <w:rPr>
          <w:sz w:val="24"/>
          <w:szCs w:val="24"/>
        </w:rPr>
        <w:t>.</w:t>
      </w:r>
      <w:r w:rsidR="005E60BD">
        <w:rPr>
          <w:sz w:val="24"/>
          <w:szCs w:val="24"/>
        </w:rPr>
        <w:t xml:space="preserve"> Surveyors attempted to collect samples from </w:t>
      </w:r>
      <w:r w:rsidR="005E60BD">
        <w:rPr>
          <w:sz w:val="24"/>
          <w:szCs w:val="24"/>
        </w:rPr>
        <w:t xml:space="preserve">an equal number of male and female fish at each site and </w:t>
      </w:r>
      <w:r w:rsidR="000A1460">
        <w:rPr>
          <w:sz w:val="24"/>
          <w:szCs w:val="24"/>
        </w:rPr>
        <w:t>to sample</w:t>
      </w:r>
      <w:r w:rsidR="005E60BD">
        <w:rPr>
          <w:sz w:val="24"/>
          <w:szCs w:val="24"/>
        </w:rPr>
        <w:t xml:space="preserve"> the least degraded </w:t>
      </w:r>
      <w:r>
        <w:rPr>
          <w:sz w:val="24"/>
          <w:szCs w:val="24"/>
        </w:rPr>
        <w:t>fin or other tissue type</w:t>
      </w:r>
      <w:r w:rsidR="000A1460">
        <w:rPr>
          <w:sz w:val="24"/>
          <w:szCs w:val="24"/>
        </w:rPr>
        <w:t xml:space="preserve"> available.</w:t>
      </w:r>
      <w:r w:rsidR="005E60BD">
        <w:rPr>
          <w:sz w:val="24"/>
          <w:szCs w:val="24"/>
        </w:rPr>
        <w:t xml:space="preserve"> </w:t>
      </w:r>
      <w:r w:rsidR="000A1460">
        <w:rPr>
          <w:sz w:val="24"/>
          <w:szCs w:val="24"/>
        </w:rPr>
        <w:t xml:space="preserve">All tissue samples were stored in 95% ethanol. </w:t>
      </w:r>
    </w:p>
    <w:p w14:paraId="6900DC43" w14:textId="0E58F9E3" w:rsidR="00DF0181" w:rsidRPr="00833A02" w:rsidRDefault="000A1460" w:rsidP="00833A02">
      <w:pPr>
        <w:rPr>
          <w:sz w:val="24"/>
          <w:szCs w:val="24"/>
        </w:rPr>
      </w:pPr>
      <w:r>
        <w:rPr>
          <w:sz w:val="24"/>
          <w:szCs w:val="24"/>
        </w:rPr>
        <w:lastRenderedPageBreak/>
        <w:t>A</w:t>
      </w:r>
      <w:r w:rsidR="00CC29FA">
        <w:rPr>
          <w:sz w:val="24"/>
          <w:szCs w:val="24"/>
        </w:rPr>
        <w:t xml:space="preserve">rchival </w:t>
      </w:r>
      <w:r w:rsidR="00A44222" w:rsidRPr="00A44222">
        <w:rPr>
          <w:sz w:val="24"/>
          <w:szCs w:val="24"/>
        </w:rPr>
        <w:t xml:space="preserve">scale </w:t>
      </w:r>
      <w:r w:rsidR="00A44222" w:rsidRPr="00A44222">
        <w:rPr>
          <w:sz w:val="24"/>
          <w:szCs w:val="24"/>
        </w:rPr>
        <w:t xml:space="preserve">samples were collected </w:t>
      </w:r>
      <w:r>
        <w:rPr>
          <w:sz w:val="24"/>
          <w:szCs w:val="24"/>
        </w:rPr>
        <w:t xml:space="preserve">from </w:t>
      </w:r>
      <w:r w:rsidR="004737F8">
        <w:rPr>
          <w:sz w:val="24"/>
          <w:szCs w:val="24"/>
        </w:rPr>
        <w:t>Chum</w:t>
      </w:r>
      <w:r w:rsidR="00FF7BED" w:rsidRPr="00A44222">
        <w:rPr>
          <w:sz w:val="24"/>
          <w:szCs w:val="24"/>
        </w:rPr>
        <w:t xml:space="preserve"> </w:t>
      </w:r>
      <w:r w:rsidR="004737F8">
        <w:rPr>
          <w:sz w:val="24"/>
          <w:szCs w:val="24"/>
        </w:rPr>
        <w:t>Salmon</w:t>
      </w:r>
      <w:r w:rsidR="00EC75EA">
        <w:rPr>
          <w:sz w:val="24"/>
          <w:szCs w:val="24"/>
        </w:rPr>
        <w:t xml:space="preserve"> carcasses</w:t>
      </w:r>
      <w:r>
        <w:rPr>
          <w:sz w:val="24"/>
          <w:szCs w:val="24"/>
        </w:rPr>
        <w:t xml:space="preserve"> during spawning ground surveys </w:t>
      </w:r>
      <w:r w:rsidR="00A44222" w:rsidRPr="00A44222">
        <w:rPr>
          <w:sz w:val="24"/>
          <w:szCs w:val="24"/>
        </w:rPr>
        <w:t xml:space="preserve">in </w:t>
      </w:r>
      <w:r>
        <w:rPr>
          <w:sz w:val="24"/>
          <w:szCs w:val="24"/>
        </w:rPr>
        <w:t xml:space="preserve">the Yaquina Basin in </w:t>
      </w:r>
      <w:r w:rsidR="00A44222" w:rsidRPr="00A44222">
        <w:rPr>
          <w:sz w:val="24"/>
          <w:szCs w:val="24"/>
        </w:rPr>
        <w:t>2013</w:t>
      </w:r>
      <w:r>
        <w:rPr>
          <w:sz w:val="24"/>
          <w:szCs w:val="24"/>
        </w:rPr>
        <w:t xml:space="preserve"> and</w:t>
      </w:r>
      <w:r w:rsidR="00A44222" w:rsidRPr="00A44222">
        <w:rPr>
          <w:sz w:val="24"/>
          <w:szCs w:val="24"/>
        </w:rPr>
        <w:t xml:space="preserve"> stored dry in paper envelopes until DNA </w:t>
      </w:r>
      <w:r w:rsidR="0082391E">
        <w:rPr>
          <w:sz w:val="24"/>
          <w:szCs w:val="24"/>
        </w:rPr>
        <w:t xml:space="preserve">was </w:t>
      </w:r>
      <w:r w:rsidR="00A44222" w:rsidRPr="00A44222">
        <w:rPr>
          <w:sz w:val="24"/>
          <w:szCs w:val="24"/>
        </w:rPr>
        <w:t>extract</w:t>
      </w:r>
      <w:r w:rsidR="0082391E">
        <w:rPr>
          <w:sz w:val="24"/>
          <w:szCs w:val="24"/>
        </w:rPr>
        <w:t xml:space="preserve">ed from </w:t>
      </w:r>
      <w:r w:rsidR="00BA3479">
        <w:rPr>
          <w:sz w:val="24"/>
          <w:szCs w:val="24"/>
        </w:rPr>
        <w:t>ten</w:t>
      </w:r>
      <w:r>
        <w:rPr>
          <w:sz w:val="24"/>
          <w:szCs w:val="24"/>
        </w:rPr>
        <w:t xml:space="preserve"> of the samples</w:t>
      </w:r>
      <w:r w:rsidR="00A44222" w:rsidRPr="00A44222">
        <w:rPr>
          <w:sz w:val="24"/>
          <w:szCs w:val="24"/>
        </w:rPr>
        <w:t xml:space="preserve"> in 2020</w:t>
      </w:r>
      <w:r w:rsidR="00833A02">
        <w:rPr>
          <w:sz w:val="24"/>
          <w:szCs w:val="24"/>
        </w:rPr>
        <w:t xml:space="preserve">. </w:t>
      </w:r>
      <w:r w:rsidR="002D4519">
        <w:rPr>
          <w:sz w:val="24"/>
          <w:szCs w:val="24"/>
        </w:rPr>
        <w:t xml:space="preserve">Archival scale samples </w:t>
      </w:r>
      <w:r w:rsidR="00643FB5">
        <w:rPr>
          <w:sz w:val="24"/>
          <w:szCs w:val="24"/>
        </w:rPr>
        <w:t xml:space="preserve">were </w:t>
      </w:r>
      <w:r w:rsidR="002D4519">
        <w:rPr>
          <w:sz w:val="24"/>
          <w:szCs w:val="24"/>
        </w:rPr>
        <w:t xml:space="preserve">excluded from </w:t>
      </w:r>
      <w:r w:rsidR="00643FB5">
        <w:rPr>
          <w:sz w:val="24"/>
          <w:szCs w:val="24"/>
        </w:rPr>
        <w:t xml:space="preserve">our analyses </w:t>
      </w:r>
      <w:r w:rsidR="002D4519">
        <w:rPr>
          <w:sz w:val="24"/>
          <w:szCs w:val="24"/>
        </w:rPr>
        <w:t xml:space="preserve">of population genetic structure and genetic diversity.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2537E8A4"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w:t>
      </w:r>
      <w:r w:rsidR="00643FB5">
        <w:rPr>
          <w:rFonts w:ascii="Calibri" w:eastAsia="Calibri" w:hAnsi="Calibri" w:cs="Calibri"/>
        </w:rPr>
        <w:t>,</w:t>
      </w:r>
      <w:r w:rsidR="00DD6E71" w:rsidRPr="007F1F9D">
        <w:rPr>
          <w:rFonts w:ascii="Calibri" w:eastAsia="Calibri" w:hAnsi="Calibri" w:cs="Calibri"/>
        </w:rPr>
        <w:t xml:space="preserve"> including: </w:t>
      </w:r>
      <w:r w:rsidR="00BA3479">
        <w:rPr>
          <w:rFonts w:ascii="Calibri" w:eastAsia="Calibri" w:hAnsi="Calibri" w:cs="Calibri"/>
        </w:rPr>
        <w:t xml:space="preserve">basin, sampling </w:t>
      </w:r>
      <w:r w:rsidR="00DD6E71" w:rsidRPr="007F1F9D">
        <w:rPr>
          <w:rFonts w:ascii="Calibri" w:eastAsia="Calibri" w:hAnsi="Calibri" w:cs="Calibri"/>
        </w:rPr>
        <w:t>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proofErr w:type="gram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proofErr w:type="gram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bookmarkStart w:id="23" w:name="_Hlk88573781"/>
      <w:bookmarkStart w:id="24" w:name="_Hlk88574641"/>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proofErr w:type="gram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proofErr w:type="gramEnd"/>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2B7E08C6"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w:t>
            </w:r>
            <w:r w:rsidR="006B60DE">
              <w:rPr>
                <w:rFonts w:ascii="Calibri" w:eastAsia="Calibri" w:hAnsi="Calibri" w:cs="Calibri"/>
                <w:color w:val="000000"/>
                <w:sz w:val="20"/>
                <w:szCs w:val="20"/>
              </w:rPr>
              <w:t>74</w:t>
            </w:r>
          </w:p>
        </w:tc>
        <w:tc>
          <w:tcPr>
            <w:tcW w:w="1260" w:type="dxa"/>
            <w:tcBorders>
              <w:top w:val="single" w:sz="4" w:space="0" w:color="auto"/>
              <w:left w:val="nil"/>
              <w:bottom w:val="nil"/>
              <w:right w:val="nil"/>
            </w:tcBorders>
            <w:shd w:val="clear" w:color="auto" w:fill="auto"/>
            <w:noWrap/>
            <w:vAlign w:val="center"/>
            <w:hideMark/>
          </w:tcPr>
          <w:p w14:paraId="180B4281" w14:textId="1D23707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sidR="006B60DE">
              <w:rPr>
                <w:rFonts w:ascii="Calibri" w:eastAsia="Calibri" w:hAnsi="Calibri" w:cs="Calibri"/>
                <w:color w:val="000000"/>
                <w:sz w:val="20"/>
                <w:szCs w:val="20"/>
              </w:rPr>
              <w:t>494</w:t>
            </w:r>
          </w:p>
        </w:tc>
      </w:tr>
      <w:tr w:rsidR="005458A0" w:rsidRPr="00DF0181" w14:paraId="0744A927" w14:textId="77777777" w:rsidTr="005458A0">
        <w:trPr>
          <w:trHeight w:val="320"/>
        </w:trPr>
        <w:tc>
          <w:tcPr>
            <w:tcW w:w="1080" w:type="dxa"/>
            <w:tcBorders>
              <w:top w:val="nil"/>
              <w:left w:val="nil"/>
              <w:bottom w:val="nil"/>
              <w:right w:val="nil"/>
            </w:tcBorders>
            <w:shd w:val="clear" w:color="auto" w:fill="auto"/>
            <w:noWrap/>
            <w:vAlign w:val="center"/>
          </w:tcPr>
          <w:p w14:paraId="08AC4D19" w14:textId="4F99FBF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tcPr>
          <w:p w14:paraId="551663C4" w14:textId="616412A3" w:rsidR="005458A0"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tcPr>
          <w:p w14:paraId="56FE2C12" w14:textId="572BE43C"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6FED8E85" w14:textId="49DFB6A6"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0781784F" w14:textId="266EEAE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tcPr>
          <w:p w14:paraId="0CF12912" w14:textId="083574C9"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45.5</w:t>
            </w:r>
            <w:r>
              <w:rPr>
                <w:rFonts w:ascii="Calibri" w:eastAsia="Calibri" w:hAnsi="Calibri" w:cs="Calibri"/>
                <w:color w:val="000000"/>
                <w:sz w:val="20"/>
                <w:szCs w:val="20"/>
              </w:rPr>
              <w:t>701</w:t>
            </w:r>
          </w:p>
        </w:tc>
        <w:tc>
          <w:tcPr>
            <w:tcW w:w="1260" w:type="dxa"/>
            <w:tcBorders>
              <w:top w:val="nil"/>
              <w:left w:val="nil"/>
              <w:bottom w:val="nil"/>
              <w:right w:val="nil"/>
            </w:tcBorders>
            <w:shd w:val="clear" w:color="auto" w:fill="auto"/>
            <w:noWrap/>
            <w:vAlign w:val="center"/>
          </w:tcPr>
          <w:p w14:paraId="1AC15E20" w14:textId="05CDFB98"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736</w:t>
            </w:r>
          </w:p>
        </w:tc>
      </w:tr>
      <w:tr w:rsidR="005458A0"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553A999A"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739E6B94"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5081</w:t>
            </w:r>
          </w:p>
        </w:tc>
        <w:tc>
          <w:tcPr>
            <w:tcW w:w="1260" w:type="dxa"/>
            <w:tcBorders>
              <w:top w:val="nil"/>
              <w:left w:val="nil"/>
              <w:bottom w:val="nil"/>
              <w:right w:val="nil"/>
            </w:tcBorders>
            <w:shd w:val="clear" w:color="auto" w:fill="auto"/>
            <w:noWrap/>
            <w:vAlign w:val="center"/>
            <w:hideMark/>
          </w:tcPr>
          <w:p w14:paraId="3C6A884C" w14:textId="1F92119E"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353</w:t>
            </w:r>
          </w:p>
        </w:tc>
      </w:tr>
      <w:tr w:rsidR="005458A0"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90" w:type="dxa"/>
            <w:tcBorders>
              <w:top w:val="nil"/>
              <w:left w:val="nil"/>
              <w:bottom w:val="nil"/>
              <w:right w:val="nil"/>
            </w:tcBorders>
            <w:shd w:val="clear" w:color="auto" w:fill="auto"/>
            <w:noWrap/>
            <w:vAlign w:val="center"/>
            <w:hideMark/>
          </w:tcPr>
          <w:p w14:paraId="350BE8C6" w14:textId="706AF79D"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195312E9"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3939</w:t>
            </w:r>
          </w:p>
        </w:tc>
        <w:tc>
          <w:tcPr>
            <w:tcW w:w="1260" w:type="dxa"/>
            <w:tcBorders>
              <w:top w:val="nil"/>
              <w:left w:val="nil"/>
              <w:bottom w:val="nil"/>
              <w:right w:val="nil"/>
            </w:tcBorders>
            <w:shd w:val="clear" w:color="auto" w:fill="auto"/>
            <w:noWrap/>
            <w:vAlign w:val="center"/>
            <w:hideMark/>
          </w:tcPr>
          <w:p w14:paraId="567CDCB4" w14:textId="2309264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w:t>
            </w:r>
            <w:r>
              <w:rPr>
                <w:rFonts w:ascii="Calibri" w:eastAsia="Calibri" w:hAnsi="Calibri" w:cs="Calibri"/>
                <w:color w:val="000000"/>
                <w:sz w:val="20"/>
                <w:szCs w:val="20"/>
              </w:rPr>
              <w:t>345</w:t>
            </w:r>
          </w:p>
        </w:tc>
      </w:tr>
      <w:tr w:rsidR="005458A0"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310D222B"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8743</w:t>
            </w:r>
          </w:p>
        </w:tc>
        <w:tc>
          <w:tcPr>
            <w:tcW w:w="1260" w:type="dxa"/>
            <w:tcBorders>
              <w:top w:val="nil"/>
              <w:left w:val="nil"/>
              <w:bottom w:val="nil"/>
              <w:right w:val="nil"/>
            </w:tcBorders>
            <w:shd w:val="clear" w:color="auto" w:fill="auto"/>
            <w:noWrap/>
            <w:vAlign w:val="center"/>
            <w:hideMark/>
          </w:tcPr>
          <w:p w14:paraId="18444556" w14:textId="5FE498F2"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3.9219</w:t>
            </w:r>
          </w:p>
        </w:tc>
      </w:tr>
      <w:tr w:rsidR="005458A0" w:rsidRPr="00DF0181" w14:paraId="4DD3E817" w14:textId="77777777" w:rsidTr="005458A0">
        <w:trPr>
          <w:trHeight w:val="320"/>
        </w:trPr>
        <w:tc>
          <w:tcPr>
            <w:tcW w:w="1080" w:type="dxa"/>
            <w:tcBorders>
              <w:top w:val="nil"/>
              <w:left w:val="nil"/>
              <w:right w:val="nil"/>
            </w:tcBorders>
            <w:shd w:val="clear" w:color="auto" w:fill="auto"/>
            <w:noWrap/>
            <w:vAlign w:val="center"/>
          </w:tcPr>
          <w:p w14:paraId="79C62E21" w14:textId="10F989A6"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42E49755" w14:textId="50225C74"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568E6EB8" w14:textId="51419BFE"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313A76B1" w14:textId="5D0A2E8C"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2AE822B8" w14:textId="6AA8917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2688AC16" w14:textId="5FE07B0F"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w:t>
            </w:r>
            <w:r>
              <w:rPr>
                <w:rFonts w:ascii="Calibri" w:eastAsia="Calibri" w:hAnsi="Calibri" w:cs="Calibri"/>
                <w:color w:val="000000"/>
                <w:sz w:val="20"/>
                <w:szCs w:val="20"/>
              </w:rPr>
              <w:t>636</w:t>
            </w:r>
          </w:p>
        </w:tc>
        <w:tc>
          <w:tcPr>
            <w:tcW w:w="1260" w:type="dxa"/>
            <w:tcBorders>
              <w:top w:val="nil"/>
              <w:left w:val="nil"/>
              <w:right w:val="nil"/>
            </w:tcBorders>
            <w:shd w:val="clear" w:color="auto" w:fill="auto"/>
            <w:noWrap/>
            <w:vAlign w:val="center"/>
          </w:tcPr>
          <w:p w14:paraId="643E8728" w14:textId="41DDD494"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3.8493</w:t>
            </w:r>
          </w:p>
        </w:tc>
      </w:tr>
      <w:tr w:rsidR="005458A0"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FCC6723"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5839</w:t>
            </w:r>
          </w:p>
        </w:tc>
        <w:tc>
          <w:tcPr>
            <w:tcW w:w="1260" w:type="dxa"/>
            <w:tcBorders>
              <w:top w:val="nil"/>
              <w:left w:val="nil"/>
              <w:right w:val="nil"/>
            </w:tcBorders>
            <w:shd w:val="clear" w:color="auto" w:fill="auto"/>
            <w:noWrap/>
            <w:vAlign w:val="center"/>
            <w:hideMark/>
          </w:tcPr>
          <w:p w14:paraId="38E06CFC" w14:textId="3F9D80C8"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3.8957</w:t>
            </w:r>
          </w:p>
        </w:tc>
      </w:tr>
      <w:tr w:rsidR="005458A0" w:rsidRPr="00DF0181" w14:paraId="1868045F" w14:textId="77777777" w:rsidTr="00412CF2">
        <w:trPr>
          <w:trHeight w:val="320"/>
        </w:trPr>
        <w:tc>
          <w:tcPr>
            <w:tcW w:w="1080" w:type="dxa"/>
            <w:tcBorders>
              <w:top w:val="nil"/>
              <w:left w:val="nil"/>
              <w:right w:val="nil"/>
            </w:tcBorders>
            <w:shd w:val="clear" w:color="auto" w:fill="auto"/>
            <w:noWrap/>
            <w:vAlign w:val="center"/>
          </w:tcPr>
          <w:p w14:paraId="6489913A" w14:textId="47221BB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Coos</w:t>
            </w:r>
          </w:p>
        </w:tc>
        <w:tc>
          <w:tcPr>
            <w:tcW w:w="1890" w:type="dxa"/>
            <w:tcBorders>
              <w:top w:val="nil"/>
              <w:left w:val="nil"/>
              <w:right w:val="nil"/>
            </w:tcBorders>
            <w:shd w:val="clear" w:color="auto" w:fill="auto"/>
            <w:noWrap/>
            <w:vAlign w:val="center"/>
          </w:tcPr>
          <w:p w14:paraId="0C95524A" w14:textId="028D07E2"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Morgan Creek Hatchery</w:t>
            </w:r>
          </w:p>
        </w:tc>
        <w:tc>
          <w:tcPr>
            <w:tcW w:w="738" w:type="dxa"/>
            <w:tcBorders>
              <w:top w:val="nil"/>
              <w:left w:val="nil"/>
              <w:right w:val="nil"/>
            </w:tcBorders>
            <w:shd w:val="clear" w:color="auto" w:fill="auto"/>
            <w:noWrap/>
            <w:vAlign w:val="center"/>
          </w:tcPr>
          <w:p w14:paraId="578289CB" w14:textId="77740D83"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1422" w:type="dxa"/>
            <w:tcBorders>
              <w:top w:val="nil"/>
              <w:left w:val="nil"/>
              <w:right w:val="nil"/>
            </w:tcBorders>
            <w:vAlign w:val="center"/>
          </w:tcPr>
          <w:p w14:paraId="45ED1154" w14:textId="6C022CD9"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right w:val="nil"/>
            </w:tcBorders>
            <w:vAlign w:val="center"/>
          </w:tcPr>
          <w:p w14:paraId="32BEA287" w14:textId="7A3B340E"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11/23/20</w:t>
            </w:r>
          </w:p>
        </w:tc>
        <w:tc>
          <w:tcPr>
            <w:tcW w:w="990" w:type="dxa"/>
            <w:tcBorders>
              <w:top w:val="nil"/>
              <w:left w:val="nil"/>
              <w:right w:val="nil"/>
            </w:tcBorders>
            <w:shd w:val="clear" w:color="auto" w:fill="auto"/>
            <w:noWrap/>
            <w:vAlign w:val="center"/>
          </w:tcPr>
          <w:p w14:paraId="566DD4CE" w14:textId="3B83F9A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43.3390</w:t>
            </w:r>
          </w:p>
        </w:tc>
        <w:tc>
          <w:tcPr>
            <w:tcW w:w="1260" w:type="dxa"/>
            <w:tcBorders>
              <w:top w:val="nil"/>
              <w:left w:val="nil"/>
              <w:right w:val="nil"/>
            </w:tcBorders>
            <w:shd w:val="clear" w:color="auto" w:fill="auto"/>
            <w:noWrap/>
            <w:vAlign w:val="center"/>
          </w:tcPr>
          <w:p w14:paraId="4E89D2C7" w14:textId="244712F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-124.0806</w:t>
            </w:r>
          </w:p>
        </w:tc>
      </w:tr>
      <w:tr w:rsidR="005458A0" w:rsidRPr="00DF0181" w14:paraId="3957B5C4" w14:textId="77777777" w:rsidTr="00412CF2">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90" w:type="dxa"/>
            <w:tcBorders>
              <w:top w:val="nil"/>
              <w:left w:val="nil"/>
              <w:bottom w:val="single" w:sz="4" w:space="0" w:color="auto"/>
              <w:right w:val="nil"/>
            </w:tcBorders>
            <w:shd w:val="clear" w:color="auto" w:fill="auto"/>
            <w:noWrap/>
            <w:vAlign w:val="center"/>
            <w:hideMark/>
          </w:tcPr>
          <w:p w14:paraId="04DC7FFF" w14:textId="57DFE83A"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Hatchery</w:t>
            </w:r>
          </w:p>
        </w:tc>
        <w:tc>
          <w:tcPr>
            <w:tcW w:w="738" w:type="dxa"/>
            <w:tcBorders>
              <w:top w:val="nil"/>
              <w:left w:val="nil"/>
              <w:bottom w:val="single" w:sz="4" w:space="0" w:color="auto"/>
              <w:right w:val="nil"/>
            </w:tcBorders>
            <w:shd w:val="clear" w:color="auto" w:fill="auto"/>
            <w:noWrap/>
            <w:vAlign w:val="center"/>
            <w:hideMark/>
          </w:tcPr>
          <w:p w14:paraId="1A271C67" w14:textId="43DCDB0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c>
          <w:tcPr>
            <w:tcW w:w="1422" w:type="dxa"/>
            <w:tcBorders>
              <w:top w:val="nil"/>
              <w:left w:val="nil"/>
              <w:bottom w:val="single" w:sz="4" w:space="0" w:color="auto"/>
              <w:right w:val="nil"/>
            </w:tcBorders>
            <w:vAlign w:val="center"/>
          </w:tcPr>
          <w:p w14:paraId="182DD4C1" w14:textId="1DA16B2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bottom w:val="single" w:sz="4" w:space="0" w:color="auto"/>
              <w:right w:val="nil"/>
            </w:tcBorders>
            <w:vAlign w:val="center"/>
          </w:tcPr>
          <w:p w14:paraId="1DEF12FF" w14:textId="638F01AE"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10/15/16</w:t>
            </w:r>
          </w:p>
        </w:tc>
        <w:tc>
          <w:tcPr>
            <w:tcW w:w="990" w:type="dxa"/>
            <w:tcBorders>
              <w:top w:val="nil"/>
              <w:left w:val="nil"/>
              <w:bottom w:val="single" w:sz="4" w:space="0" w:color="auto"/>
              <w:right w:val="nil"/>
            </w:tcBorders>
            <w:shd w:val="clear" w:color="auto" w:fill="auto"/>
            <w:noWrap/>
            <w:vAlign w:val="center"/>
            <w:hideMark/>
          </w:tcPr>
          <w:p w14:paraId="26E60E88" w14:textId="510CE411"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w:t>
            </w:r>
            <w:r>
              <w:rPr>
                <w:rFonts w:ascii="Calibri" w:eastAsia="Calibri" w:hAnsi="Calibri" w:cs="Calibri"/>
                <w:color w:val="000000"/>
                <w:sz w:val="20"/>
                <w:szCs w:val="20"/>
              </w:rPr>
              <w:t>2560</w:t>
            </w:r>
          </w:p>
        </w:tc>
        <w:tc>
          <w:tcPr>
            <w:tcW w:w="1260" w:type="dxa"/>
            <w:tcBorders>
              <w:top w:val="nil"/>
              <w:left w:val="nil"/>
              <w:bottom w:val="single" w:sz="4" w:space="0" w:color="auto"/>
              <w:right w:val="nil"/>
            </w:tcBorders>
            <w:shd w:val="clear" w:color="auto" w:fill="auto"/>
            <w:noWrap/>
            <w:vAlign w:val="center"/>
            <w:hideMark/>
          </w:tcPr>
          <w:p w14:paraId="62C84DA6" w14:textId="3F11F32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w:t>
            </w:r>
            <w:r>
              <w:rPr>
                <w:rFonts w:ascii="Calibri" w:eastAsia="Calibri" w:hAnsi="Calibri" w:cs="Calibri"/>
                <w:color w:val="000000"/>
                <w:sz w:val="20"/>
                <w:szCs w:val="20"/>
              </w:rPr>
              <w:t>1975</w:t>
            </w:r>
          </w:p>
        </w:tc>
      </w:tr>
      <w:bookmarkEnd w:id="23"/>
    </w:tbl>
    <w:p w14:paraId="34F3BFDF" w14:textId="2201513B" w:rsidR="00DF0181" w:rsidRDefault="00DF0181" w:rsidP="00DF0181">
      <w:pPr>
        <w:rPr>
          <w:rFonts w:cstheme="minorHAnsi"/>
          <w:b/>
          <w:bCs/>
        </w:rPr>
      </w:pPr>
    </w:p>
    <w:bookmarkEnd w:id="24"/>
    <w:p w14:paraId="637FB29B" w14:textId="369D7614" w:rsidR="00DF0181" w:rsidRDefault="00DF0181" w:rsidP="00DF0181">
      <w:pPr>
        <w:jc w:val="center"/>
        <w:rPr>
          <w:sz w:val="24"/>
          <w:szCs w:val="24"/>
        </w:rPr>
      </w:pPr>
    </w:p>
    <w:p w14:paraId="0621E925" w14:textId="51087A36" w:rsidR="00582BDB" w:rsidRDefault="006B60DE" w:rsidP="00582BDB">
      <w:pPr>
        <w:jc w:val="center"/>
      </w:pPr>
      <w:r>
        <w:rPr>
          <w:noProof/>
        </w:rPr>
        <w:lastRenderedPageBreak/>
        <w:drawing>
          <wp:inline distT="0" distB="0" distL="0" distR="0" wp14:anchorId="4D455045" wp14:editId="60088B2D">
            <wp:extent cx="4932393" cy="6383127"/>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0984" cy="6394244"/>
                    </a:xfrm>
                    <a:prstGeom prst="rect">
                      <a:avLst/>
                    </a:prstGeom>
                  </pic:spPr>
                </pic:pic>
              </a:graphicData>
            </a:graphic>
          </wp:inline>
        </w:drawing>
      </w:r>
    </w:p>
    <w:p w14:paraId="6E8C5A29" w14:textId="77065E47" w:rsidR="00DF0181" w:rsidRPr="00A44222" w:rsidRDefault="00DF0181" w:rsidP="00DF0181">
      <w:r>
        <w:t>Figure 1</w:t>
      </w:r>
      <w:r w:rsidR="008D4B4D">
        <w:t>.</w:t>
      </w:r>
      <w:r>
        <w:t xml:space="preserve"> Map of </w:t>
      </w:r>
      <w:r w:rsidR="004737F8">
        <w:t>Chum</w:t>
      </w:r>
      <w:r w:rsidR="006B60DE">
        <w:t xml:space="preserve"> </w:t>
      </w:r>
      <w:r w:rsidR="004737F8">
        <w:t>Salmon</w:t>
      </w:r>
      <w:r w:rsidR="006B60DE">
        <w:t xml:space="preserve"> tissue </w:t>
      </w:r>
      <w:r>
        <w:t>sampling locations</w:t>
      </w:r>
      <w:r w:rsidR="00F43B7D">
        <w:t xml:space="preserve"> indicated by the red squares</w:t>
      </w:r>
      <w:r w:rsidR="006B60DE">
        <w:t>.</w:t>
      </w:r>
    </w:p>
    <w:p w14:paraId="77AFFFAD" w14:textId="77777777" w:rsidR="008543B3" w:rsidRDefault="008543B3" w:rsidP="00A44222">
      <w:pPr>
        <w:rPr>
          <w:b/>
          <w:sz w:val="24"/>
          <w:szCs w:val="24"/>
        </w:rPr>
      </w:pPr>
    </w:p>
    <w:p w14:paraId="14143E25" w14:textId="740ED28A" w:rsidR="00A44222" w:rsidRDefault="00A44222" w:rsidP="00A44222">
      <w:pPr>
        <w:rPr>
          <w:b/>
          <w:sz w:val="24"/>
          <w:szCs w:val="24"/>
        </w:rPr>
      </w:pPr>
      <w:r>
        <w:rPr>
          <w:b/>
          <w:sz w:val="24"/>
          <w:szCs w:val="24"/>
        </w:rPr>
        <w:t>Genotyping</w:t>
      </w:r>
    </w:p>
    <w:p w14:paraId="2D08D094" w14:textId="68EF9EA7" w:rsidR="00A44222" w:rsidRPr="00A44222" w:rsidRDefault="00A44222" w:rsidP="00A44222">
      <w:pPr>
        <w:rPr>
          <w:bCs/>
          <w:sz w:val="24"/>
          <w:szCs w:val="24"/>
        </w:rPr>
      </w:pPr>
      <w:r w:rsidRPr="00A44222">
        <w:rPr>
          <w:bCs/>
          <w:sz w:val="24"/>
          <w:szCs w:val="24"/>
        </w:rPr>
        <w:t xml:space="preserve">Genomic DNA was isolated following the protocol of Ivanova </w:t>
      </w:r>
      <w:r w:rsidRPr="00F72F0D">
        <w:rPr>
          <w:bCs/>
          <w:i/>
          <w:iCs/>
          <w:sz w:val="24"/>
          <w:szCs w:val="24"/>
        </w:rPr>
        <w:t>et al.</w:t>
      </w:r>
      <w:r w:rsidRPr="00A44222">
        <w:rPr>
          <w:bCs/>
          <w:sz w:val="24"/>
          <w:szCs w:val="24"/>
        </w:rPr>
        <w:t xml:space="preserve">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w:t>
      </w:r>
      <w:r w:rsidRPr="00A44222">
        <w:rPr>
          <w:bCs/>
          <w:sz w:val="24"/>
          <w:szCs w:val="24"/>
        </w:rPr>
        <w:lastRenderedPageBreak/>
        <w:t xml:space="preserve">consisted of 350 genetic markers. These markers target SNPs chosen to conduct genetic stock identification and explore population structure among </w:t>
      </w:r>
      <w:r w:rsidR="004737F8">
        <w:rPr>
          <w:bCs/>
          <w:sz w:val="24"/>
          <w:szCs w:val="24"/>
        </w:rPr>
        <w:t>Chum</w:t>
      </w:r>
      <w:r w:rsidRPr="00A44222">
        <w:rPr>
          <w:bCs/>
          <w:sz w:val="24"/>
          <w:szCs w:val="24"/>
        </w:rPr>
        <w:t xml:space="preserve"> </w:t>
      </w:r>
      <w:r w:rsidR="004737F8">
        <w:rPr>
          <w:bCs/>
          <w:sz w:val="24"/>
          <w:szCs w:val="24"/>
        </w:rPr>
        <w:t>Salmon</w:t>
      </w:r>
      <w:r w:rsidRPr="00A44222">
        <w:rPr>
          <w:bCs/>
          <w:sz w:val="24"/>
          <w:szCs w:val="24"/>
        </w:rPr>
        <w:t xml:space="preserve">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w:t>
      </w:r>
      <w:r w:rsidR="00E443EA">
        <w:rPr>
          <w:bCs/>
          <w:sz w:val="24"/>
          <w:szCs w:val="24"/>
        </w:rPr>
        <w:t xml:space="preserve">the </w:t>
      </w:r>
      <w:r w:rsidRPr="00A44222">
        <w:rPr>
          <w:bCs/>
          <w:sz w:val="24"/>
          <w:szCs w:val="24"/>
        </w:rPr>
        <w:t>University of Oregon</w:t>
      </w:r>
      <w:r w:rsidR="00E443EA">
        <w:rPr>
          <w:bCs/>
          <w:sz w:val="24"/>
          <w:szCs w:val="24"/>
        </w:rPr>
        <w:t>’s Genomics &amp; Cell Characterization Core Facility</w:t>
      </w:r>
      <w:r w:rsidRPr="00A44222">
        <w:rPr>
          <w:bCs/>
          <w:sz w:val="24"/>
          <w:szCs w:val="24"/>
        </w:rPr>
        <w:t xml:space="preserve"> in two separate lanes. We </w:t>
      </w:r>
      <w:r w:rsidR="008644C1">
        <w:rPr>
          <w:bCs/>
          <w:sz w:val="24"/>
          <w:szCs w:val="24"/>
        </w:rPr>
        <w:t xml:space="preserve">also </w:t>
      </w:r>
      <w:r w:rsidRPr="00A44222">
        <w:rPr>
          <w:bCs/>
          <w:sz w:val="24"/>
          <w:szCs w:val="24"/>
        </w:rPr>
        <w:t>included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repository). Individual genotype files were compiled with GTseq_GenoCompile_v3.pl. Genotype quality control was assessed using replicate samples, negative controls. </w:t>
      </w:r>
    </w:p>
    <w:p w14:paraId="36B0AF00" w14:textId="368C6CDA" w:rsidR="00A44222" w:rsidRPr="00A44222" w:rsidRDefault="00A44222" w:rsidP="00A44222">
      <w:pPr>
        <w:rPr>
          <w:bCs/>
          <w:sz w:val="24"/>
          <w:szCs w:val="24"/>
        </w:rPr>
      </w:pPr>
      <w:r w:rsidRPr="00A44222">
        <w:rPr>
          <w:bCs/>
          <w:sz w:val="24"/>
          <w:szCs w:val="24"/>
        </w:rPr>
        <w:t xml:space="preserve">Briefly, we filtered genotypes </w:t>
      </w:r>
      <w:r w:rsidR="00751D53" w:rsidRPr="00A44222">
        <w:rPr>
          <w:bCs/>
          <w:sz w:val="24"/>
          <w:szCs w:val="24"/>
        </w:rPr>
        <w:t>based on</w:t>
      </w:r>
      <w:r w:rsidRPr="00A44222">
        <w:rPr>
          <w:bCs/>
          <w:sz w:val="24"/>
          <w:szCs w:val="24"/>
        </w:rPr>
        <w:t xml:space="preserve"> missingness, sample duplication and the individual fuzziness index (IFI), which estimates the amount of cross-contamination </w:t>
      </w:r>
      <w:proofErr w:type="gramStart"/>
      <w:r w:rsidRPr="00A44222">
        <w:rPr>
          <w:bCs/>
          <w:sz w:val="24"/>
          <w:szCs w:val="24"/>
        </w:rPr>
        <w:t>in a given</w:t>
      </w:r>
      <w:proofErr w:type="gramEnd"/>
      <w:r w:rsidRPr="00A44222">
        <w:rPr>
          <w:bCs/>
          <w:sz w:val="24"/>
          <w:szCs w:val="24"/>
        </w:rPr>
        <w:t xml:space="preserve">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xml:space="preserve">. We </w:t>
      </w:r>
      <w:r w:rsidRPr="00A44222">
        <w:rPr>
          <w:bCs/>
          <w:sz w:val="24"/>
          <w:szCs w:val="24"/>
        </w:rPr>
        <w:t>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w:t>
      </w:r>
      <w:r w:rsidR="006D63AD">
        <w:rPr>
          <w:bCs/>
          <w:sz w:val="24"/>
          <w:szCs w:val="24"/>
        </w:rPr>
        <w:t xml:space="preserve">missing </w:t>
      </w:r>
      <w:r w:rsidRPr="00A44222">
        <w:rPr>
          <w:bCs/>
          <w:sz w:val="24"/>
          <w:szCs w:val="24"/>
        </w:rPr>
        <w:t>data, and individuals with IFI greater than 10 (i.e.</w:t>
      </w:r>
      <w:r w:rsidR="003D49CF">
        <w:rPr>
          <w:bCs/>
          <w:sz w:val="24"/>
          <w:szCs w:val="24"/>
        </w:rPr>
        <w:t>,</w:t>
      </w:r>
      <w:r w:rsidRPr="00A44222">
        <w:rPr>
          <w:bCs/>
          <w:sz w:val="24"/>
          <w:szCs w:val="24"/>
        </w:rPr>
        <w:t xml:space="preserv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w:t>
      </w:r>
      <w:r w:rsidR="00751D53" w:rsidRPr="00A44222">
        <w:rPr>
          <w:bCs/>
          <w:sz w:val="24"/>
          <w:szCs w:val="24"/>
        </w:rPr>
        <w:t>data and</w:t>
      </w:r>
      <w:r w:rsidRPr="00A44222">
        <w:rPr>
          <w:bCs/>
          <w:sz w:val="24"/>
          <w:szCs w:val="24"/>
        </w:rPr>
        <w:t xml:space="preserve"> skewed or high variance in allele ratios among uncalled and heterozygous samples</w:t>
      </w:r>
      <w:r w:rsidR="003D49CF">
        <w:rPr>
          <w:bCs/>
          <w:sz w:val="24"/>
          <w:szCs w:val="24"/>
        </w:rPr>
        <w:t>,</w:t>
      </w:r>
      <w:r w:rsidRPr="00A44222">
        <w:rPr>
          <w:bCs/>
          <w:sz w:val="24"/>
          <w:szCs w:val="24"/>
        </w:rPr>
        <w:t xml:space="preserve">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w:t>
      </w:r>
      <w:r w:rsidR="003D49CF">
        <w:rPr>
          <w:bCs/>
          <w:sz w:val="24"/>
          <w:szCs w:val="24"/>
        </w:rPr>
        <w:t>are</w:t>
      </w:r>
      <w:r w:rsidRPr="00A44222">
        <w:rPr>
          <w:bCs/>
          <w:sz w:val="24"/>
          <w:szCs w:val="24"/>
        </w:rPr>
        <w:t xml:space="preserve"> available in the computation notebook titled “Genotyping Notebook” at the archived repository for this </w:t>
      </w:r>
      <w:r w:rsidR="0061180C">
        <w:rPr>
          <w:bCs/>
          <w:sz w:val="24"/>
          <w:szCs w:val="24"/>
        </w:rPr>
        <w:t>report</w:t>
      </w:r>
      <w:r w:rsidRPr="00A44222">
        <w:rPr>
          <w:bCs/>
          <w:sz w:val="24"/>
          <w:szCs w:val="24"/>
        </w:rPr>
        <w:t xml:space="preserve">. </w:t>
      </w:r>
    </w:p>
    <w:p w14:paraId="33365F5A" w14:textId="4CB1D1B7" w:rsidR="00A44222" w:rsidRPr="00A44222" w:rsidRDefault="00A44222" w:rsidP="00A44222">
      <w:pPr>
        <w:rPr>
          <w:bCs/>
          <w:sz w:val="24"/>
          <w:szCs w:val="24"/>
        </w:rPr>
      </w:pPr>
      <w:r w:rsidRPr="00A44222">
        <w:rPr>
          <w:bCs/>
          <w:sz w:val="24"/>
          <w:szCs w:val="24"/>
        </w:rPr>
        <w:t xml:space="preserve">We compared efficacy of genotyping success across tissue sample types recently stored in ethanol (2019) and between these samples and archival scale samples (2013). Genotyping efficacy was assessed </w:t>
      </w:r>
      <w:r w:rsidR="00751D53" w:rsidRPr="00A44222">
        <w:rPr>
          <w:bCs/>
          <w:sz w:val="24"/>
          <w:szCs w:val="24"/>
        </w:rPr>
        <w:t>based on</w:t>
      </w:r>
      <w:r w:rsidRPr="00A44222">
        <w:rPr>
          <w:bCs/>
          <w:sz w:val="24"/>
          <w:szCs w:val="24"/>
        </w:rPr>
        <w:t xml:space="preserve">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 xml:space="preserve">Significant variation in mean genotyping efficacy among the most common tissue types (fin clips, operculum punches and muscle) and </w:t>
      </w:r>
      <w:r w:rsidRPr="00A44222">
        <w:rPr>
          <w:bCs/>
          <w:sz w:val="24"/>
          <w:szCs w:val="24"/>
        </w:rPr>
        <w:lastRenderedPageBreak/>
        <w:t>differences in genotyping efficacy between archival scales and ethanol</w:t>
      </w:r>
      <w:r w:rsidR="00B86998">
        <w:rPr>
          <w:bCs/>
          <w:sz w:val="24"/>
          <w:szCs w:val="24"/>
        </w:rPr>
        <w:t>-</w:t>
      </w:r>
      <w:r w:rsidRPr="00A44222">
        <w:rPr>
          <w:bCs/>
          <w:sz w:val="24"/>
          <w:szCs w:val="24"/>
        </w:rPr>
        <w:t>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(Jombart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t>Population Genetic Structure</w:t>
      </w:r>
    </w:p>
    <w:p w14:paraId="17BCA92C" w14:textId="3299D1BE"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BA3479">
        <w:rPr>
          <w:sz w:val="24"/>
          <w:szCs w:val="24"/>
        </w:rPr>
        <w:t xml:space="preserve"> of the</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w:t>
      </w:r>
      <w:r w:rsidR="008D4B4D">
        <w:rPr>
          <w:sz w:val="24"/>
          <w:szCs w:val="24"/>
        </w:rPr>
        <w:t>R</w:t>
      </w:r>
      <w:r w:rsidR="00D21208">
        <w:rPr>
          <w:sz w:val="24"/>
          <w:szCs w:val="24"/>
        </w:rPr>
        <w:t>ivers we</w:t>
      </w:r>
      <w:r w:rsidR="0039210A">
        <w:rPr>
          <w:sz w:val="24"/>
          <w:szCs w:val="24"/>
        </w:rPr>
        <w:t xml:space="preserve"> used all available spatial data</w:t>
      </w:r>
      <w:r w:rsidR="003D49CF">
        <w:rPr>
          <w:sz w:val="24"/>
          <w:szCs w:val="24"/>
        </w:rPr>
        <w:t>,</w:t>
      </w:r>
      <w:r w:rsidR="0039210A">
        <w:rPr>
          <w:sz w:val="24"/>
          <w:szCs w:val="24"/>
        </w:rPr>
        <w:t xml:space="preserve">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2600E7B0"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examining the scree plot of PCA eigenvalues. We also examined spatial patterns</w:t>
      </w:r>
      <w:r w:rsidR="00B261F7">
        <w:rPr>
          <w:sz w:val="24"/>
          <w:szCs w:val="24"/>
        </w:rPr>
        <w:t xml:space="preserve"> of</w:t>
      </w:r>
      <w:r w:rsidRPr="00315621">
        <w:rPr>
          <w:sz w:val="24"/>
          <w:szCs w:val="24"/>
        </w:rPr>
        <w:t xml:space="preserve">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w:t>
      </w:r>
      <w:r w:rsidRPr="00315621">
        <w:rPr>
          <w:sz w:val="24"/>
          <w:szCs w:val="24"/>
        </w:rPr>
        <w:t xml:space="preserve">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proofErr w:type="gramStart"/>
      <w:r w:rsidRPr="00315621">
        <w:rPr>
          <w:sz w:val="24"/>
          <w:szCs w:val="24"/>
        </w:rPr>
        <w:t>/(</w:t>
      </w:r>
      <w:proofErr w:type="gramEnd"/>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5F39D748" w:rsidR="00A44222" w:rsidRPr="00A44222" w:rsidRDefault="00A44222" w:rsidP="007D71F2">
      <w:pPr>
        <w:rPr>
          <w:sz w:val="24"/>
          <w:szCs w:val="24"/>
        </w:rPr>
      </w:pPr>
      <w:r w:rsidRPr="00315621">
        <w:rPr>
          <w:sz w:val="24"/>
          <w:szCs w:val="24"/>
        </w:rPr>
        <w:t xml:space="preserve">To further examine spatial patterns in the data that </w:t>
      </w:r>
      <w:r w:rsidR="006F18D6">
        <w:rPr>
          <w:sz w:val="24"/>
          <w:szCs w:val="24"/>
        </w:rPr>
        <w:t>might</w:t>
      </w:r>
      <w:r w:rsidR="006F18D6" w:rsidRPr="00315621">
        <w:rPr>
          <w:sz w:val="24"/>
          <w:szCs w:val="24"/>
        </w:rPr>
        <w:t xml:space="preserve"> </w:t>
      </w:r>
      <w:r w:rsidRPr="00315621">
        <w:rPr>
          <w:sz w:val="24"/>
          <w:szCs w:val="24"/>
        </w:rPr>
        <w:t xml:space="preserve">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 xml:space="preserve">is conceptually </w:t>
      </w:r>
      <w:proofErr w:type="gramStart"/>
      <w:r w:rsidR="007D71F2" w:rsidRPr="003F234C">
        <w:rPr>
          <w:rFonts w:cstheme="minorHAnsi"/>
          <w:sz w:val="24"/>
          <w:szCs w:val="24"/>
        </w:rPr>
        <w:t>similar to</w:t>
      </w:r>
      <w:proofErr w:type="gramEnd"/>
      <w:r w:rsidR="007D71F2" w:rsidRPr="003F234C">
        <w:rPr>
          <w:rFonts w:cstheme="minorHAnsi"/>
          <w:sz w:val="24"/>
          <w:szCs w:val="24"/>
        </w:rPr>
        <w:t xml:space="preserve"> fitting a principal component analysis on the fitted values from a multiple linear regression. The resulting redundant axes are orthogonal and capture the extent to which multiple explanatory variables can be used to explain </w:t>
      </w:r>
      <w:r w:rsidR="00A270F4">
        <w:rPr>
          <w:rFonts w:cstheme="minorHAnsi"/>
          <w:sz w:val="24"/>
          <w:szCs w:val="24"/>
        </w:rPr>
        <w:t xml:space="preserve">variation for </w:t>
      </w:r>
      <w:r w:rsidR="007D71F2" w:rsidRPr="003F234C">
        <w:rPr>
          <w:rFonts w:cstheme="minorHAnsi"/>
          <w:sz w:val="24"/>
          <w:szCs w:val="24"/>
        </w:rPr>
        <w:t xml:space="preserve">multiple response variables. In our case, this means that each redundant axis captures an orthogonal </w:t>
      </w:r>
      <w:r w:rsidR="007D71F2" w:rsidRPr="003F234C">
        <w:rPr>
          <w:rFonts w:cstheme="minorHAnsi"/>
          <w:sz w:val="24"/>
          <w:szCs w:val="24"/>
        </w:rPr>
        <w:t>component of the relationship between the genetic and spatial variation among individual</w:t>
      </w:r>
      <w:r w:rsidR="007D71F2" w:rsidRPr="00FC4B9C">
        <w:rPr>
          <w:rFonts w:cstheme="minorHAnsi"/>
          <w:sz w:val="24"/>
          <w:szCs w:val="24"/>
        </w:rPr>
        <w:t xml:space="preserve">s. </w:t>
      </w:r>
      <w:r w:rsidRPr="00315621">
        <w:rPr>
          <w:sz w:val="24"/>
          <w:szCs w:val="24"/>
        </w:rPr>
        <w:t xml:space="preserve">We used the </w:t>
      </w:r>
      <w:r w:rsidRPr="00315621">
        <w:rPr>
          <w:sz w:val="24"/>
          <w:szCs w:val="24"/>
        </w:rPr>
        <w:lastRenderedPageBreak/>
        <w:t>matrix of fully filtered genotypes as response variables and distance-based</w:t>
      </w:r>
      <w:r w:rsidRPr="00A44222">
        <w:rPr>
          <w:sz w:val="24"/>
          <w:szCs w:val="24"/>
        </w:rPr>
        <w:t xml:space="preserve">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w:t>
      </w:r>
      <w:proofErr w:type="gramStart"/>
      <w:r w:rsidRPr="00A44222">
        <w:rPr>
          <w:sz w:val="24"/>
          <w:szCs w:val="24"/>
        </w:rPr>
        <w:t>are capable of describing</w:t>
      </w:r>
      <w:proofErr w:type="gramEnd"/>
      <w:r w:rsidRPr="00A44222">
        <w:rPr>
          <w:sz w:val="24"/>
          <w:szCs w:val="24"/>
        </w:rPr>
        <w:t xml:space="preserve"> spatial variation at multiple scales</w:t>
      </w:r>
      <w:r w:rsidR="00B261F7">
        <w:rPr>
          <w:sz w:val="24"/>
          <w:szCs w:val="24"/>
        </w:rPr>
        <w:t xml:space="preserve">. </w:t>
      </w:r>
      <w:r w:rsidRPr="00A44222">
        <w:rPr>
          <w:sz w:val="24"/>
          <w:szCs w:val="24"/>
        </w:rPr>
        <w:t xml:space="preserve">We used the </w:t>
      </w:r>
      <w:proofErr w:type="spellStart"/>
      <w:proofErr w:type="gramStart"/>
      <w:r w:rsidRPr="00A44222">
        <w:rPr>
          <w:i/>
          <w:iCs/>
          <w:sz w:val="24"/>
          <w:szCs w:val="24"/>
        </w:rPr>
        <w:t>moran.randtest</w:t>
      </w:r>
      <w:proofErr w:type="spellEnd"/>
      <w:proofErr w:type="gram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57C0DB8E"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 xml:space="preserve">greater than 0.2 was retained. We used an admixture </w:t>
      </w:r>
      <w:r w:rsidRPr="00A44222">
        <w:rPr>
          <w:sz w:val="24"/>
          <w:szCs w:val="24"/>
        </w:rPr>
        <w:t>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(Evanno</w:t>
      </w:r>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r w:rsidR="003D49CF">
        <w:rPr>
          <w:sz w:val="24"/>
          <w:szCs w:val="24"/>
        </w:rPr>
        <w:t>CLUMPAK</w:t>
      </w:r>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r w:rsidR="003D49CF">
        <w:rPr>
          <w:sz w:val="24"/>
          <w:szCs w:val="24"/>
        </w:rPr>
        <w:t>CLUMPAK</w:t>
      </w:r>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5" w:name="_Toc79163054"/>
      <w:r w:rsidRPr="00D90081">
        <w:rPr>
          <w:rFonts w:asciiTheme="minorHAnsi" w:hAnsiTheme="minorHAnsi"/>
        </w:rPr>
        <w:t>RESULTS</w:t>
      </w:r>
      <w:bookmarkEnd w:id="25"/>
    </w:p>
    <w:p w14:paraId="149913E0" w14:textId="78880861" w:rsidR="00A44222" w:rsidRPr="00A44222" w:rsidRDefault="00A44222" w:rsidP="00A44222">
      <w:pPr>
        <w:rPr>
          <w:b/>
          <w:bCs/>
          <w:sz w:val="24"/>
          <w:szCs w:val="24"/>
        </w:rPr>
      </w:pPr>
      <w:r>
        <w:rPr>
          <w:b/>
          <w:bCs/>
          <w:sz w:val="24"/>
          <w:szCs w:val="24"/>
        </w:rPr>
        <w:t>Genotyping</w:t>
      </w:r>
    </w:p>
    <w:p w14:paraId="1CBB6FCD" w14:textId="20CF79A4"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w:t>
      </w:r>
      <w:r w:rsidR="00C63F34">
        <w:rPr>
          <w:sz w:val="24"/>
          <w:szCs w:val="24"/>
        </w:rPr>
        <w:t xml:space="preserve">is </w:t>
      </w:r>
      <w:r w:rsidRPr="00A44222">
        <w:rPr>
          <w:sz w:val="24"/>
          <w:szCs w:val="24"/>
        </w:rPr>
        <w:t xml:space="preserve">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213EEA31" w14:textId="77777777" w:rsidR="00E205EA" w:rsidRDefault="00E205EA" w:rsidP="003F1B48">
      <w:pPr>
        <w:spacing w:after="0" w:line="240" w:lineRule="auto"/>
      </w:pPr>
    </w:p>
    <w:p w14:paraId="50CA53E5" w14:textId="0BCF0D53" w:rsidR="003F1B48" w:rsidRPr="007F1F9D" w:rsidRDefault="003F1B48" w:rsidP="003F1B48">
      <w:pPr>
        <w:spacing w:after="0" w:line="240" w:lineRule="auto"/>
      </w:pPr>
      <w:r w:rsidRPr="007F1F9D">
        <w:lastRenderedPageBreak/>
        <w:t xml:space="preserve">Table 2: Sample sizes and proportion of uncalled genotypes (missing data rate) per sampling location after filtering. </w:t>
      </w:r>
      <w:r w:rsidR="00534660">
        <w:t xml:space="preserve">Sex is based on field calls. </w:t>
      </w:r>
      <w:r w:rsidRPr="007F1F9D">
        <w:t xml:space="preserve">Table </w:t>
      </w:r>
      <w:r w:rsidR="00A22940">
        <w:t xml:space="preserve">does not </w:t>
      </w:r>
      <w:r w:rsidR="008D4B4D">
        <w:t>include</w:t>
      </w:r>
      <w:r w:rsidRPr="007F1F9D">
        <w:t xml:space="preserve">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470" w:type="dxa"/>
        <w:tblLayout w:type="fixed"/>
        <w:tblLook w:val="04A0" w:firstRow="1" w:lastRow="0" w:firstColumn="1" w:lastColumn="0" w:noHBand="0" w:noVBand="1"/>
      </w:tblPr>
      <w:tblGrid>
        <w:gridCol w:w="1170"/>
        <w:gridCol w:w="2340"/>
        <w:gridCol w:w="1080"/>
        <w:gridCol w:w="1890"/>
        <w:gridCol w:w="990"/>
      </w:tblGrid>
      <w:tr w:rsidR="003F1B48" w:rsidRPr="00DF0181" w14:paraId="5E7C9A57" w14:textId="77777777" w:rsidTr="00693630">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234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1080"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890"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proofErr w:type="gram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proofErr w:type="gramEnd"/>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9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E205EA">
        <w:trPr>
          <w:trHeight w:val="36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234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1080"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890" w:type="dxa"/>
            <w:tcBorders>
              <w:top w:val="single" w:sz="4" w:space="0" w:color="auto"/>
              <w:left w:val="nil"/>
              <w:bottom w:val="nil"/>
              <w:right w:val="nil"/>
            </w:tcBorders>
            <w:vAlign w:val="center"/>
          </w:tcPr>
          <w:p w14:paraId="23EE717C" w14:textId="4023086C"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990" w:type="dxa"/>
            <w:tcBorders>
              <w:top w:val="single" w:sz="4" w:space="0" w:color="auto"/>
              <w:left w:val="nil"/>
              <w:bottom w:val="nil"/>
              <w:right w:val="nil"/>
            </w:tcBorders>
            <w:vAlign w:val="center"/>
          </w:tcPr>
          <w:p w14:paraId="0D845B85" w14:textId="58687830"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A7340F" w:rsidRPr="00DF0181" w14:paraId="20628561" w14:textId="77777777" w:rsidTr="00E205EA">
        <w:trPr>
          <w:trHeight w:val="360"/>
        </w:trPr>
        <w:tc>
          <w:tcPr>
            <w:tcW w:w="1170" w:type="dxa"/>
            <w:tcBorders>
              <w:top w:val="nil"/>
              <w:left w:val="nil"/>
              <w:bottom w:val="nil"/>
              <w:right w:val="nil"/>
            </w:tcBorders>
            <w:shd w:val="clear" w:color="auto" w:fill="auto"/>
            <w:noWrap/>
            <w:vAlign w:val="center"/>
          </w:tcPr>
          <w:p w14:paraId="1E220D3C" w14:textId="1E28A72B"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tcPr>
          <w:p w14:paraId="1B6271B1" w14:textId="18A1F198" w:rsidR="00A7340F"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1080" w:type="dxa"/>
            <w:tcBorders>
              <w:top w:val="nil"/>
              <w:left w:val="nil"/>
              <w:bottom w:val="nil"/>
              <w:right w:val="nil"/>
            </w:tcBorders>
            <w:shd w:val="clear" w:color="auto" w:fill="auto"/>
            <w:noWrap/>
            <w:vAlign w:val="center"/>
          </w:tcPr>
          <w:p w14:paraId="2AB0644D" w14:textId="17BE06F3" w:rsidR="00A7340F"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890" w:type="dxa"/>
            <w:tcBorders>
              <w:top w:val="nil"/>
              <w:left w:val="nil"/>
              <w:bottom w:val="nil"/>
              <w:right w:val="nil"/>
            </w:tcBorders>
            <w:vAlign w:val="center"/>
          </w:tcPr>
          <w:p w14:paraId="4C049F03" w14:textId="701D4AA0"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990" w:type="dxa"/>
            <w:tcBorders>
              <w:top w:val="nil"/>
              <w:left w:val="nil"/>
              <w:bottom w:val="nil"/>
              <w:right w:val="nil"/>
            </w:tcBorders>
            <w:vAlign w:val="center"/>
          </w:tcPr>
          <w:p w14:paraId="6855030A" w14:textId="2EC4DEBA"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A7340F" w:rsidRPr="00DF0181" w14:paraId="60181ACD" w14:textId="77777777" w:rsidTr="00E205EA">
        <w:trPr>
          <w:trHeight w:val="360"/>
        </w:trPr>
        <w:tc>
          <w:tcPr>
            <w:tcW w:w="1170" w:type="dxa"/>
            <w:tcBorders>
              <w:top w:val="nil"/>
              <w:left w:val="nil"/>
              <w:bottom w:val="nil"/>
              <w:right w:val="nil"/>
            </w:tcBorders>
            <w:shd w:val="clear" w:color="auto" w:fill="auto"/>
            <w:noWrap/>
            <w:vAlign w:val="center"/>
            <w:hideMark/>
          </w:tcPr>
          <w:p w14:paraId="7DCA589D"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hideMark/>
          </w:tcPr>
          <w:p w14:paraId="56B6729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1080" w:type="dxa"/>
            <w:tcBorders>
              <w:top w:val="nil"/>
              <w:left w:val="nil"/>
              <w:bottom w:val="nil"/>
              <w:right w:val="nil"/>
            </w:tcBorders>
            <w:shd w:val="clear" w:color="auto" w:fill="auto"/>
            <w:noWrap/>
            <w:vAlign w:val="center"/>
            <w:hideMark/>
          </w:tcPr>
          <w:p w14:paraId="30564ED7" w14:textId="3208F8F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890" w:type="dxa"/>
            <w:tcBorders>
              <w:top w:val="nil"/>
              <w:left w:val="nil"/>
              <w:bottom w:val="nil"/>
              <w:right w:val="nil"/>
            </w:tcBorders>
            <w:vAlign w:val="center"/>
          </w:tcPr>
          <w:p w14:paraId="7A1B54FC" w14:textId="760169F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990" w:type="dxa"/>
            <w:tcBorders>
              <w:top w:val="nil"/>
              <w:left w:val="nil"/>
              <w:bottom w:val="nil"/>
              <w:right w:val="nil"/>
            </w:tcBorders>
            <w:vAlign w:val="center"/>
          </w:tcPr>
          <w:p w14:paraId="0598414F" w14:textId="3E36D49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A7340F" w:rsidRPr="00DF0181" w14:paraId="3854830B" w14:textId="77777777" w:rsidTr="00E205EA">
        <w:trPr>
          <w:trHeight w:val="360"/>
        </w:trPr>
        <w:tc>
          <w:tcPr>
            <w:tcW w:w="1170" w:type="dxa"/>
            <w:tcBorders>
              <w:top w:val="nil"/>
              <w:left w:val="nil"/>
              <w:bottom w:val="nil"/>
              <w:right w:val="nil"/>
            </w:tcBorders>
            <w:shd w:val="clear" w:color="auto" w:fill="auto"/>
            <w:noWrap/>
            <w:vAlign w:val="center"/>
            <w:hideMark/>
          </w:tcPr>
          <w:p w14:paraId="5AB4D52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2340" w:type="dxa"/>
            <w:tcBorders>
              <w:top w:val="nil"/>
              <w:left w:val="nil"/>
              <w:bottom w:val="nil"/>
              <w:right w:val="nil"/>
            </w:tcBorders>
            <w:shd w:val="clear" w:color="auto" w:fill="auto"/>
            <w:noWrap/>
            <w:vAlign w:val="center"/>
            <w:hideMark/>
          </w:tcPr>
          <w:p w14:paraId="666196A0"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1080" w:type="dxa"/>
            <w:tcBorders>
              <w:top w:val="nil"/>
              <w:left w:val="nil"/>
              <w:bottom w:val="nil"/>
              <w:right w:val="nil"/>
            </w:tcBorders>
            <w:shd w:val="clear" w:color="auto" w:fill="auto"/>
            <w:noWrap/>
            <w:vAlign w:val="center"/>
            <w:hideMark/>
          </w:tcPr>
          <w:p w14:paraId="48DC5C14" w14:textId="65D23F1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890" w:type="dxa"/>
            <w:tcBorders>
              <w:top w:val="nil"/>
              <w:left w:val="nil"/>
              <w:bottom w:val="nil"/>
              <w:right w:val="nil"/>
            </w:tcBorders>
            <w:vAlign w:val="center"/>
          </w:tcPr>
          <w:p w14:paraId="48C550F1" w14:textId="3694B94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990" w:type="dxa"/>
            <w:tcBorders>
              <w:top w:val="nil"/>
              <w:left w:val="nil"/>
              <w:bottom w:val="nil"/>
              <w:right w:val="nil"/>
            </w:tcBorders>
            <w:vAlign w:val="center"/>
          </w:tcPr>
          <w:p w14:paraId="54BF1A0C" w14:textId="44C399FD"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A7340F" w:rsidRPr="00DF0181" w14:paraId="3505EB53" w14:textId="77777777" w:rsidTr="00E205EA">
        <w:trPr>
          <w:trHeight w:val="360"/>
        </w:trPr>
        <w:tc>
          <w:tcPr>
            <w:tcW w:w="1170" w:type="dxa"/>
            <w:tcBorders>
              <w:top w:val="nil"/>
              <w:left w:val="nil"/>
              <w:bottom w:val="nil"/>
              <w:right w:val="nil"/>
            </w:tcBorders>
            <w:shd w:val="clear" w:color="auto" w:fill="auto"/>
            <w:noWrap/>
            <w:vAlign w:val="center"/>
            <w:hideMark/>
          </w:tcPr>
          <w:p w14:paraId="1D340E3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2340" w:type="dxa"/>
            <w:tcBorders>
              <w:top w:val="nil"/>
              <w:left w:val="nil"/>
              <w:bottom w:val="nil"/>
              <w:right w:val="nil"/>
            </w:tcBorders>
            <w:shd w:val="clear" w:color="auto" w:fill="auto"/>
            <w:noWrap/>
            <w:vAlign w:val="center"/>
            <w:hideMark/>
          </w:tcPr>
          <w:p w14:paraId="7112504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1080" w:type="dxa"/>
            <w:tcBorders>
              <w:top w:val="nil"/>
              <w:left w:val="nil"/>
              <w:bottom w:val="nil"/>
              <w:right w:val="nil"/>
            </w:tcBorders>
            <w:shd w:val="clear" w:color="auto" w:fill="auto"/>
            <w:noWrap/>
            <w:vAlign w:val="center"/>
            <w:hideMark/>
          </w:tcPr>
          <w:p w14:paraId="669EE778" w14:textId="77777777"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nil"/>
              <w:right w:val="nil"/>
            </w:tcBorders>
            <w:vAlign w:val="center"/>
          </w:tcPr>
          <w:p w14:paraId="7922D69C" w14:textId="00FBC3C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990" w:type="dxa"/>
            <w:tcBorders>
              <w:top w:val="nil"/>
              <w:left w:val="nil"/>
              <w:bottom w:val="nil"/>
              <w:right w:val="nil"/>
            </w:tcBorders>
            <w:vAlign w:val="center"/>
          </w:tcPr>
          <w:p w14:paraId="48900DB7" w14:textId="1C812DB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A7340F" w:rsidRPr="00DF0181" w14:paraId="7AFA75EA" w14:textId="77777777" w:rsidTr="00E205EA">
        <w:trPr>
          <w:trHeight w:val="360"/>
        </w:trPr>
        <w:tc>
          <w:tcPr>
            <w:tcW w:w="1170" w:type="dxa"/>
            <w:tcBorders>
              <w:top w:val="nil"/>
              <w:left w:val="nil"/>
              <w:right w:val="nil"/>
            </w:tcBorders>
            <w:shd w:val="clear" w:color="auto" w:fill="auto"/>
            <w:noWrap/>
            <w:vAlign w:val="center"/>
          </w:tcPr>
          <w:p w14:paraId="28EC1314" w14:textId="4195D02F"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tcPr>
          <w:p w14:paraId="03A4A044" w14:textId="2B607391" w:rsidR="00A7340F"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1080" w:type="dxa"/>
            <w:tcBorders>
              <w:top w:val="nil"/>
              <w:left w:val="nil"/>
              <w:right w:val="nil"/>
            </w:tcBorders>
            <w:shd w:val="clear" w:color="auto" w:fill="auto"/>
            <w:noWrap/>
            <w:vAlign w:val="center"/>
          </w:tcPr>
          <w:p w14:paraId="5DA4F471" w14:textId="2E3E4902"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890" w:type="dxa"/>
            <w:tcBorders>
              <w:top w:val="nil"/>
              <w:left w:val="nil"/>
              <w:right w:val="nil"/>
            </w:tcBorders>
            <w:vAlign w:val="center"/>
          </w:tcPr>
          <w:p w14:paraId="1C42858B" w14:textId="2683A892"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990" w:type="dxa"/>
            <w:tcBorders>
              <w:top w:val="nil"/>
              <w:left w:val="nil"/>
              <w:right w:val="nil"/>
            </w:tcBorders>
            <w:vAlign w:val="center"/>
          </w:tcPr>
          <w:p w14:paraId="3F09EDF4" w14:textId="23E6B086"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A7340F" w:rsidRPr="00DF0181" w14:paraId="59F5B4E5" w14:textId="77777777" w:rsidTr="00E205EA">
        <w:trPr>
          <w:trHeight w:val="360"/>
        </w:trPr>
        <w:tc>
          <w:tcPr>
            <w:tcW w:w="1170" w:type="dxa"/>
            <w:tcBorders>
              <w:top w:val="nil"/>
              <w:left w:val="nil"/>
              <w:right w:val="nil"/>
            </w:tcBorders>
            <w:shd w:val="clear" w:color="auto" w:fill="auto"/>
            <w:noWrap/>
            <w:vAlign w:val="center"/>
            <w:hideMark/>
          </w:tcPr>
          <w:p w14:paraId="3F219C8E"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hideMark/>
          </w:tcPr>
          <w:p w14:paraId="077FBF6B"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1080" w:type="dxa"/>
            <w:tcBorders>
              <w:top w:val="nil"/>
              <w:left w:val="nil"/>
              <w:right w:val="nil"/>
            </w:tcBorders>
            <w:shd w:val="clear" w:color="auto" w:fill="auto"/>
            <w:noWrap/>
            <w:vAlign w:val="center"/>
            <w:hideMark/>
          </w:tcPr>
          <w:p w14:paraId="4ADF1874" w14:textId="61B0D0E6"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890" w:type="dxa"/>
            <w:tcBorders>
              <w:top w:val="nil"/>
              <w:left w:val="nil"/>
              <w:right w:val="nil"/>
            </w:tcBorders>
            <w:vAlign w:val="center"/>
          </w:tcPr>
          <w:p w14:paraId="6BB9F6E6" w14:textId="41DBAED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990" w:type="dxa"/>
            <w:tcBorders>
              <w:top w:val="nil"/>
              <w:left w:val="nil"/>
              <w:right w:val="nil"/>
            </w:tcBorders>
            <w:vAlign w:val="center"/>
          </w:tcPr>
          <w:p w14:paraId="5841D0D0" w14:textId="457B4A40"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A7340F" w:rsidRPr="00DF0181" w14:paraId="30126B77" w14:textId="77777777" w:rsidTr="00E205EA">
        <w:trPr>
          <w:trHeight w:val="360"/>
        </w:trPr>
        <w:tc>
          <w:tcPr>
            <w:tcW w:w="1170" w:type="dxa"/>
            <w:tcBorders>
              <w:top w:val="nil"/>
              <w:left w:val="nil"/>
              <w:bottom w:val="single" w:sz="4" w:space="0" w:color="auto"/>
              <w:right w:val="nil"/>
            </w:tcBorders>
            <w:shd w:val="clear" w:color="auto" w:fill="auto"/>
            <w:noWrap/>
            <w:vAlign w:val="center"/>
            <w:hideMark/>
          </w:tcPr>
          <w:p w14:paraId="00D7E174"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2340" w:type="dxa"/>
            <w:tcBorders>
              <w:top w:val="nil"/>
              <w:left w:val="nil"/>
              <w:bottom w:val="single" w:sz="4" w:space="0" w:color="auto"/>
              <w:right w:val="nil"/>
            </w:tcBorders>
            <w:shd w:val="clear" w:color="auto" w:fill="auto"/>
            <w:noWrap/>
            <w:vAlign w:val="center"/>
            <w:hideMark/>
          </w:tcPr>
          <w:p w14:paraId="54940D87" w14:textId="77777777" w:rsidR="00693630"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 xml:space="preserve">Noble Creek and </w:t>
            </w:r>
          </w:p>
          <w:p w14:paraId="74F0C487" w14:textId="7FFE29BC"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Morgan Creek Hatcheries</w:t>
            </w:r>
          </w:p>
        </w:tc>
        <w:tc>
          <w:tcPr>
            <w:tcW w:w="1080" w:type="dxa"/>
            <w:tcBorders>
              <w:top w:val="nil"/>
              <w:left w:val="nil"/>
              <w:bottom w:val="single" w:sz="4" w:space="0" w:color="auto"/>
              <w:right w:val="nil"/>
            </w:tcBorders>
            <w:shd w:val="clear" w:color="auto" w:fill="auto"/>
            <w:noWrap/>
            <w:vAlign w:val="center"/>
            <w:hideMark/>
          </w:tcPr>
          <w:p w14:paraId="53B06162" w14:textId="5AE78470"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single" w:sz="4" w:space="0" w:color="auto"/>
              <w:right w:val="nil"/>
            </w:tcBorders>
            <w:vAlign w:val="center"/>
          </w:tcPr>
          <w:p w14:paraId="3094D906" w14:textId="3E1F264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990" w:type="dxa"/>
            <w:tcBorders>
              <w:top w:val="nil"/>
              <w:left w:val="nil"/>
              <w:bottom w:val="single" w:sz="4" w:space="0" w:color="auto"/>
              <w:right w:val="nil"/>
            </w:tcBorders>
            <w:vAlign w:val="center"/>
          </w:tcPr>
          <w:p w14:paraId="59568EA6" w14:textId="3A83ADD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1085C5BC" w14:textId="77777777" w:rsidR="00534660" w:rsidRDefault="00534660" w:rsidP="00962795">
      <w:pPr>
        <w:rPr>
          <w:b/>
          <w:bCs/>
          <w:sz w:val="24"/>
          <w:szCs w:val="24"/>
        </w:rPr>
      </w:pPr>
    </w:p>
    <w:p w14:paraId="0BE0A501" w14:textId="44E7ED42" w:rsidR="00962795" w:rsidRPr="00962795" w:rsidRDefault="00315621" w:rsidP="00962795">
      <w:pPr>
        <w:rPr>
          <w:b/>
          <w:bCs/>
          <w:sz w:val="24"/>
          <w:szCs w:val="24"/>
        </w:rPr>
      </w:pPr>
      <w:r>
        <w:rPr>
          <w:b/>
          <w:bCs/>
          <w:sz w:val="24"/>
          <w:szCs w:val="24"/>
        </w:rPr>
        <w:t xml:space="preserve">Comparison of </w:t>
      </w:r>
      <w:r w:rsidR="00962795" w:rsidRPr="00962795">
        <w:rPr>
          <w:b/>
          <w:bCs/>
          <w:sz w:val="24"/>
          <w:szCs w:val="24"/>
        </w:rPr>
        <w:t>Tissue Type</w:t>
      </w:r>
      <w:r>
        <w:rPr>
          <w:b/>
          <w:bCs/>
          <w:sz w:val="24"/>
          <w:szCs w:val="24"/>
        </w:rPr>
        <w:t>s</w:t>
      </w:r>
    </w:p>
    <w:p w14:paraId="0CF5F3DB" w14:textId="29C80296"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376C4B">
        <w:rPr>
          <w:sz w:val="24"/>
          <w:szCs w:val="24"/>
        </w:rPr>
        <w:t>T</w:t>
      </w:r>
      <w:r w:rsidR="00C63F34">
        <w:rPr>
          <w:sz w:val="24"/>
          <w:szCs w:val="24"/>
        </w:rPr>
        <w:t xml:space="preserve">able 3, </w:t>
      </w:r>
      <w:r w:rsidR="00246B69">
        <w:rPr>
          <w:sz w:val="24"/>
          <w:szCs w:val="24"/>
        </w:rPr>
        <w:t>F</w:t>
      </w:r>
      <w:r w:rsidRPr="00962795">
        <w:rPr>
          <w:sz w:val="24"/>
          <w:szCs w:val="24"/>
        </w:rPr>
        <w:t xml:space="preserve">igure 2). </w:t>
      </w:r>
    </w:p>
    <w:p w14:paraId="6029D161" w14:textId="77777777" w:rsidR="005C050D" w:rsidRDefault="005C050D" w:rsidP="00962795">
      <w:pPr>
        <w:spacing w:after="0" w:line="240" w:lineRule="auto"/>
        <w:rPr>
          <w:rFonts w:ascii="Calibri" w:eastAsia="Calibri" w:hAnsi="Calibri" w:cs="Calibri"/>
        </w:rPr>
      </w:pPr>
    </w:p>
    <w:p w14:paraId="30BD471B" w14:textId="1CB3C03D" w:rsidR="00FA60BB"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and mean missing data rate across tissue sample types. Fin clips, operculum punches</w:t>
      </w:r>
      <w:r w:rsidR="00657849">
        <w:rPr>
          <w:rFonts w:ascii="Calibri" w:eastAsia="Calibri" w:hAnsi="Calibri" w:cs="Calibri"/>
        </w:rPr>
        <w:t>,</w:t>
      </w:r>
      <w:r w:rsidRPr="007F1F9D">
        <w:rPr>
          <w:rFonts w:ascii="Calibri" w:eastAsia="Calibri" w:hAnsi="Calibri" w:cs="Calibri"/>
        </w:rPr>
        <w:t xml:space="preserve">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w:t>
      </w:r>
      <w:r w:rsidR="00B86998">
        <w:rPr>
          <w:rFonts w:ascii="Calibri" w:eastAsia="Calibri" w:hAnsi="Calibri" w:cs="Calibri"/>
        </w:rPr>
        <w:t>-</w:t>
      </w:r>
      <w:r w:rsidRPr="007F1F9D">
        <w:rPr>
          <w:rFonts w:ascii="Calibri" w:eastAsia="Calibri" w:hAnsi="Calibri" w:cs="Calibri"/>
        </w:rPr>
        <w:t>stored tissue.</w:t>
      </w:r>
      <w:r w:rsidR="00231DEA">
        <w:rPr>
          <w:rFonts w:ascii="Calibri" w:eastAsia="Calibri" w:hAnsi="Calibri" w:cs="Calibri"/>
        </w:rPr>
        <w:t xml:space="preserve"> The Coos River samples are not included here.</w:t>
      </w:r>
    </w:p>
    <w:p w14:paraId="04EB12A8" w14:textId="77777777" w:rsidR="00E205EA" w:rsidRPr="00962795" w:rsidRDefault="00E205EA" w:rsidP="00962795">
      <w:pPr>
        <w:spacing w:after="0" w:line="240" w:lineRule="auto"/>
        <w:rPr>
          <w:rFonts w:ascii="Calibri" w:eastAsia="Calibri" w:hAnsi="Calibri" w:cs="Calibri"/>
        </w:rPr>
      </w:pPr>
    </w:p>
    <w:tbl>
      <w:tblPr>
        <w:tblW w:w="8352" w:type="dxa"/>
        <w:tblInd w:w="108" w:type="dxa"/>
        <w:tblLook w:val="04A0" w:firstRow="1" w:lastRow="0" w:firstColumn="1" w:lastColumn="0" w:noHBand="0" w:noVBand="1"/>
      </w:tblPr>
      <w:tblGrid>
        <w:gridCol w:w="2322"/>
        <w:gridCol w:w="630"/>
        <w:gridCol w:w="1800"/>
        <w:gridCol w:w="1800"/>
        <w:gridCol w:w="1800"/>
      </w:tblGrid>
      <w:tr w:rsidR="00A7340F" w:rsidRPr="00962795" w14:paraId="48827E51" w14:textId="77777777" w:rsidTr="003149A0">
        <w:trPr>
          <w:trHeight w:val="576"/>
        </w:trPr>
        <w:tc>
          <w:tcPr>
            <w:tcW w:w="2322" w:type="dxa"/>
            <w:tcBorders>
              <w:top w:val="single" w:sz="4" w:space="0" w:color="auto"/>
              <w:left w:val="nil"/>
              <w:bottom w:val="single" w:sz="4" w:space="0" w:color="auto"/>
              <w:right w:val="nil"/>
            </w:tcBorders>
            <w:shd w:val="clear" w:color="auto" w:fill="auto"/>
            <w:vAlign w:val="center"/>
            <w:hideMark/>
          </w:tcPr>
          <w:p w14:paraId="6C476470" w14:textId="77777777" w:rsidR="00A7340F" w:rsidRPr="00962795" w:rsidRDefault="00A7340F" w:rsidP="00A7340F">
            <w:pPr>
              <w:spacing w:after="0" w:line="240" w:lineRule="auto"/>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630" w:type="dxa"/>
            <w:tcBorders>
              <w:top w:val="single" w:sz="4" w:space="0" w:color="auto"/>
              <w:left w:val="nil"/>
              <w:bottom w:val="single" w:sz="4" w:space="0" w:color="auto"/>
              <w:right w:val="nil"/>
            </w:tcBorders>
            <w:shd w:val="clear" w:color="auto" w:fill="auto"/>
            <w:vAlign w:val="center"/>
            <w:hideMark/>
          </w:tcPr>
          <w:p w14:paraId="35362CB7"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800" w:type="dxa"/>
            <w:tcBorders>
              <w:top w:val="single" w:sz="4" w:space="0" w:color="auto"/>
              <w:left w:val="nil"/>
              <w:bottom w:val="single" w:sz="4" w:space="0" w:color="auto"/>
              <w:right w:val="nil"/>
            </w:tcBorders>
            <w:shd w:val="clear" w:color="auto" w:fill="auto"/>
            <w:vAlign w:val="center"/>
            <w:hideMark/>
          </w:tcPr>
          <w:p w14:paraId="7A5E3341"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800" w:type="dxa"/>
            <w:tcBorders>
              <w:top w:val="single" w:sz="4" w:space="0" w:color="auto"/>
              <w:left w:val="nil"/>
              <w:bottom w:val="single" w:sz="4" w:space="0" w:color="auto"/>
              <w:right w:val="nil"/>
            </w:tcBorders>
            <w:shd w:val="clear" w:color="auto" w:fill="auto"/>
            <w:vAlign w:val="center"/>
            <w:hideMark/>
          </w:tcPr>
          <w:p w14:paraId="0AE14F75"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00" w:type="dxa"/>
            <w:tcBorders>
              <w:top w:val="single" w:sz="4" w:space="0" w:color="auto"/>
              <w:left w:val="nil"/>
              <w:bottom w:val="single" w:sz="4" w:space="0" w:color="auto"/>
              <w:right w:val="nil"/>
            </w:tcBorders>
            <w:shd w:val="clear" w:color="auto" w:fill="auto"/>
            <w:vAlign w:val="center"/>
            <w:hideMark/>
          </w:tcPr>
          <w:p w14:paraId="00B20550"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A7340F" w:rsidRPr="00962795" w14:paraId="69729946" w14:textId="77777777" w:rsidTr="003149A0">
        <w:trPr>
          <w:trHeight w:val="320"/>
        </w:trPr>
        <w:tc>
          <w:tcPr>
            <w:tcW w:w="2322" w:type="dxa"/>
            <w:tcBorders>
              <w:top w:val="single" w:sz="4" w:space="0" w:color="auto"/>
              <w:left w:val="nil"/>
              <w:bottom w:val="nil"/>
              <w:right w:val="nil"/>
            </w:tcBorders>
            <w:shd w:val="clear" w:color="auto" w:fill="auto"/>
            <w:noWrap/>
            <w:vAlign w:val="center"/>
            <w:hideMark/>
          </w:tcPr>
          <w:p w14:paraId="5134C25E" w14:textId="149240A5"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Ethanol</w:t>
            </w:r>
            <w:r>
              <w:rPr>
                <w:rFonts w:ascii="Calibri" w:eastAsia="Times New Roman" w:hAnsi="Calibri" w:cs="Calibri"/>
                <w:color w:val="000000"/>
                <w:sz w:val="20"/>
                <w:szCs w:val="20"/>
              </w:rPr>
              <w:t>-s</w:t>
            </w:r>
            <w:r w:rsidRPr="00962795">
              <w:rPr>
                <w:rFonts w:ascii="Calibri" w:eastAsia="Times New Roman" w:hAnsi="Calibri" w:cs="Calibri"/>
                <w:color w:val="000000"/>
                <w:sz w:val="20"/>
                <w:szCs w:val="20"/>
              </w:rPr>
              <w:t xml:space="preserve">tored </w:t>
            </w:r>
          </w:p>
          <w:p w14:paraId="70116663" w14:textId="5468CBAE" w:rsidR="00A7340F" w:rsidRPr="00962795" w:rsidRDefault="00A7340F" w:rsidP="00A7340F">
            <w:pPr>
              <w:spacing w:after="0" w:line="240" w:lineRule="auto"/>
              <w:rPr>
                <w:rFonts w:ascii="Calibri" w:eastAsia="Times New Roman" w:hAnsi="Calibri" w:cs="Calibri"/>
                <w:color w:val="000000"/>
                <w:sz w:val="20"/>
                <w:szCs w:val="20"/>
              </w:rPr>
            </w:pPr>
          </w:p>
        </w:tc>
        <w:tc>
          <w:tcPr>
            <w:tcW w:w="630" w:type="dxa"/>
            <w:tcBorders>
              <w:top w:val="single" w:sz="4" w:space="0" w:color="auto"/>
              <w:left w:val="nil"/>
              <w:bottom w:val="nil"/>
              <w:right w:val="nil"/>
            </w:tcBorders>
            <w:shd w:val="clear" w:color="auto" w:fill="auto"/>
            <w:noWrap/>
            <w:vAlign w:val="center"/>
            <w:hideMark/>
          </w:tcPr>
          <w:p w14:paraId="064FB2EC" w14:textId="77777777" w:rsidR="00A7340F" w:rsidRPr="00962795" w:rsidRDefault="00A7340F" w:rsidP="00962795">
            <w:pPr>
              <w:spacing w:after="0" w:line="240" w:lineRule="auto"/>
              <w:jc w:val="center"/>
              <w:rPr>
                <w:rFonts w:ascii="Times New Roman" w:eastAsia="Times New Roman" w:hAnsi="Times New Roman" w:cs="Times New Roman"/>
                <w:sz w:val="20"/>
                <w:szCs w:val="20"/>
              </w:rPr>
            </w:pPr>
          </w:p>
        </w:tc>
        <w:tc>
          <w:tcPr>
            <w:tcW w:w="1800" w:type="dxa"/>
            <w:tcBorders>
              <w:top w:val="single" w:sz="4" w:space="0" w:color="auto"/>
              <w:left w:val="nil"/>
              <w:bottom w:val="nil"/>
              <w:right w:val="nil"/>
            </w:tcBorders>
            <w:shd w:val="clear" w:color="auto" w:fill="auto"/>
            <w:noWrap/>
            <w:vAlign w:val="center"/>
            <w:hideMark/>
          </w:tcPr>
          <w:p w14:paraId="3A8FAB8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800" w:type="dxa"/>
            <w:tcBorders>
              <w:top w:val="single" w:sz="4" w:space="0" w:color="auto"/>
              <w:left w:val="nil"/>
              <w:bottom w:val="nil"/>
              <w:right w:val="nil"/>
            </w:tcBorders>
            <w:shd w:val="clear" w:color="auto" w:fill="auto"/>
            <w:noWrap/>
            <w:vAlign w:val="center"/>
            <w:hideMark/>
          </w:tcPr>
          <w:p w14:paraId="34B5135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00" w:type="dxa"/>
            <w:tcBorders>
              <w:top w:val="single" w:sz="4" w:space="0" w:color="auto"/>
              <w:left w:val="nil"/>
              <w:bottom w:val="nil"/>
              <w:right w:val="nil"/>
            </w:tcBorders>
            <w:shd w:val="clear" w:color="auto" w:fill="auto"/>
            <w:noWrap/>
            <w:vAlign w:val="center"/>
            <w:hideMark/>
          </w:tcPr>
          <w:p w14:paraId="21B2F520"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A7340F" w:rsidRPr="00962795" w14:paraId="09A61D0A" w14:textId="77777777" w:rsidTr="003149A0">
        <w:trPr>
          <w:trHeight w:val="320"/>
        </w:trPr>
        <w:tc>
          <w:tcPr>
            <w:tcW w:w="2322" w:type="dxa"/>
            <w:tcBorders>
              <w:top w:val="nil"/>
              <w:left w:val="nil"/>
              <w:bottom w:val="nil"/>
              <w:right w:val="nil"/>
            </w:tcBorders>
            <w:shd w:val="clear" w:color="auto" w:fill="auto"/>
            <w:noWrap/>
            <w:vAlign w:val="center"/>
            <w:hideMark/>
          </w:tcPr>
          <w:p w14:paraId="6C6F0BA9" w14:textId="3B62D47F"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30" w:type="dxa"/>
            <w:tcBorders>
              <w:top w:val="nil"/>
              <w:left w:val="nil"/>
              <w:bottom w:val="nil"/>
              <w:right w:val="nil"/>
            </w:tcBorders>
            <w:shd w:val="clear" w:color="auto" w:fill="auto"/>
            <w:noWrap/>
            <w:vAlign w:val="center"/>
            <w:hideMark/>
          </w:tcPr>
          <w:p w14:paraId="7B15504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800" w:type="dxa"/>
            <w:tcBorders>
              <w:top w:val="nil"/>
              <w:left w:val="nil"/>
              <w:bottom w:val="nil"/>
              <w:right w:val="nil"/>
            </w:tcBorders>
            <w:shd w:val="clear" w:color="auto" w:fill="auto"/>
            <w:noWrap/>
            <w:vAlign w:val="center"/>
            <w:hideMark/>
          </w:tcPr>
          <w:p w14:paraId="7BB6E5D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800" w:type="dxa"/>
            <w:tcBorders>
              <w:top w:val="nil"/>
              <w:left w:val="nil"/>
              <w:bottom w:val="nil"/>
              <w:right w:val="nil"/>
            </w:tcBorders>
            <w:shd w:val="clear" w:color="auto" w:fill="auto"/>
            <w:noWrap/>
            <w:vAlign w:val="center"/>
            <w:hideMark/>
          </w:tcPr>
          <w:p w14:paraId="329CBF7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00" w:type="dxa"/>
            <w:tcBorders>
              <w:top w:val="nil"/>
              <w:left w:val="nil"/>
              <w:bottom w:val="nil"/>
              <w:right w:val="nil"/>
            </w:tcBorders>
            <w:shd w:val="clear" w:color="auto" w:fill="auto"/>
            <w:noWrap/>
            <w:vAlign w:val="center"/>
            <w:hideMark/>
          </w:tcPr>
          <w:p w14:paraId="426A78B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A7340F" w:rsidRPr="00962795" w14:paraId="096718C6" w14:textId="77777777" w:rsidTr="003149A0">
        <w:trPr>
          <w:trHeight w:val="320"/>
        </w:trPr>
        <w:tc>
          <w:tcPr>
            <w:tcW w:w="2322" w:type="dxa"/>
            <w:tcBorders>
              <w:top w:val="nil"/>
              <w:left w:val="nil"/>
              <w:bottom w:val="nil"/>
              <w:right w:val="nil"/>
            </w:tcBorders>
            <w:shd w:val="clear" w:color="auto" w:fill="auto"/>
            <w:noWrap/>
            <w:vAlign w:val="center"/>
            <w:hideMark/>
          </w:tcPr>
          <w:p w14:paraId="44B4B537" w14:textId="6DA4DA03"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30" w:type="dxa"/>
            <w:tcBorders>
              <w:top w:val="nil"/>
              <w:left w:val="nil"/>
              <w:bottom w:val="nil"/>
              <w:right w:val="nil"/>
            </w:tcBorders>
            <w:shd w:val="clear" w:color="auto" w:fill="auto"/>
            <w:noWrap/>
            <w:vAlign w:val="center"/>
            <w:hideMark/>
          </w:tcPr>
          <w:p w14:paraId="7A32DCE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800" w:type="dxa"/>
            <w:tcBorders>
              <w:top w:val="nil"/>
              <w:left w:val="nil"/>
              <w:bottom w:val="nil"/>
              <w:right w:val="nil"/>
            </w:tcBorders>
            <w:shd w:val="clear" w:color="auto" w:fill="auto"/>
            <w:noWrap/>
            <w:vAlign w:val="center"/>
            <w:hideMark/>
          </w:tcPr>
          <w:p w14:paraId="0C51F57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800" w:type="dxa"/>
            <w:tcBorders>
              <w:top w:val="nil"/>
              <w:left w:val="nil"/>
              <w:bottom w:val="nil"/>
              <w:right w:val="nil"/>
            </w:tcBorders>
            <w:shd w:val="clear" w:color="auto" w:fill="auto"/>
            <w:noWrap/>
            <w:vAlign w:val="center"/>
            <w:hideMark/>
          </w:tcPr>
          <w:p w14:paraId="3F43BF9C"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00" w:type="dxa"/>
            <w:tcBorders>
              <w:top w:val="nil"/>
              <w:left w:val="nil"/>
              <w:bottom w:val="nil"/>
              <w:right w:val="nil"/>
            </w:tcBorders>
            <w:shd w:val="clear" w:color="auto" w:fill="auto"/>
            <w:noWrap/>
            <w:vAlign w:val="center"/>
            <w:hideMark/>
          </w:tcPr>
          <w:p w14:paraId="251A9F8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A7340F" w:rsidRPr="00962795" w14:paraId="6A05985A" w14:textId="77777777" w:rsidTr="003149A0">
        <w:trPr>
          <w:trHeight w:val="320"/>
        </w:trPr>
        <w:tc>
          <w:tcPr>
            <w:tcW w:w="2322" w:type="dxa"/>
            <w:tcBorders>
              <w:top w:val="nil"/>
              <w:left w:val="nil"/>
              <w:right w:val="nil"/>
            </w:tcBorders>
            <w:shd w:val="clear" w:color="auto" w:fill="auto"/>
            <w:noWrap/>
            <w:vAlign w:val="center"/>
            <w:hideMark/>
          </w:tcPr>
          <w:p w14:paraId="532E1AC7" w14:textId="6A68BEB1"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30" w:type="dxa"/>
            <w:tcBorders>
              <w:top w:val="nil"/>
              <w:left w:val="nil"/>
              <w:right w:val="nil"/>
            </w:tcBorders>
            <w:shd w:val="clear" w:color="auto" w:fill="auto"/>
            <w:noWrap/>
            <w:vAlign w:val="center"/>
            <w:hideMark/>
          </w:tcPr>
          <w:p w14:paraId="0D45529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800" w:type="dxa"/>
            <w:tcBorders>
              <w:top w:val="nil"/>
              <w:left w:val="nil"/>
              <w:right w:val="nil"/>
            </w:tcBorders>
            <w:shd w:val="clear" w:color="auto" w:fill="auto"/>
            <w:noWrap/>
            <w:vAlign w:val="center"/>
            <w:hideMark/>
          </w:tcPr>
          <w:p w14:paraId="377F09C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800" w:type="dxa"/>
            <w:tcBorders>
              <w:top w:val="nil"/>
              <w:left w:val="nil"/>
              <w:right w:val="nil"/>
            </w:tcBorders>
            <w:shd w:val="clear" w:color="auto" w:fill="auto"/>
            <w:noWrap/>
            <w:vAlign w:val="center"/>
            <w:hideMark/>
          </w:tcPr>
          <w:p w14:paraId="1FA61E36"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00" w:type="dxa"/>
            <w:tcBorders>
              <w:top w:val="nil"/>
              <w:left w:val="nil"/>
              <w:right w:val="nil"/>
            </w:tcBorders>
            <w:shd w:val="clear" w:color="auto" w:fill="auto"/>
            <w:noWrap/>
            <w:vAlign w:val="center"/>
            <w:hideMark/>
          </w:tcPr>
          <w:p w14:paraId="42E1C313"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A7340F" w:rsidRPr="00962795" w14:paraId="3BD6D3FF" w14:textId="77777777" w:rsidTr="003149A0">
        <w:trPr>
          <w:trHeight w:val="320"/>
        </w:trPr>
        <w:tc>
          <w:tcPr>
            <w:tcW w:w="2322" w:type="dxa"/>
            <w:tcBorders>
              <w:top w:val="nil"/>
              <w:left w:val="nil"/>
              <w:bottom w:val="single" w:sz="4" w:space="0" w:color="auto"/>
              <w:right w:val="nil"/>
            </w:tcBorders>
            <w:shd w:val="clear" w:color="auto" w:fill="auto"/>
            <w:noWrap/>
            <w:vAlign w:val="center"/>
            <w:hideMark/>
          </w:tcPr>
          <w:p w14:paraId="73B29679" w14:textId="77777777"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630" w:type="dxa"/>
            <w:tcBorders>
              <w:top w:val="nil"/>
              <w:left w:val="nil"/>
              <w:bottom w:val="single" w:sz="4" w:space="0" w:color="auto"/>
              <w:right w:val="nil"/>
            </w:tcBorders>
            <w:shd w:val="clear" w:color="auto" w:fill="auto"/>
            <w:noWrap/>
            <w:vAlign w:val="center"/>
            <w:hideMark/>
          </w:tcPr>
          <w:p w14:paraId="2EA073D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800" w:type="dxa"/>
            <w:tcBorders>
              <w:top w:val="nil"/>
              <w:left w:val="nil"/>
              <w:bottom w:val="single" w:sz="4" w:space="0" w:color="auto"/>
              <w:right w:val="nil"/>
            </w:tcBorders>
            <w:shd w:val="clear" w:color="auto" w:fill="auto"/>
            <w:noWrap/>
            <w:vAlign w:val="center"/>
            <w:hideMark/>
          </w:tcPr>
          <w:p w14:paraId="5C8941C5"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800" w:type="dxa"/>
            <w:tcBorders>
              <w:top w:val="nil"/>
              <w:left w:val="nil"/>
              <w:bottom w:val="single" w:sz="4" w:space="0" w:color="auto"/>
              <w:right w:val="nil"/>
            </w:tcBorders>
            <w:shd w:val="clear" w:color="auto" w:fill="auto"/>
            <w:noWrap/>
            <w:vAlign w:val="center"/>
            <w:hideMark/>
          </w:tcPr>
          <w:p w14:paraId="18ACF8A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00" w:type="dxa"/>
            <w:tcBorders>
              <w:top w:val="nil"/>
              <w:left w:val="nil"/>
              <w:bottom w:val="single" w:sz="4" w:space="0" w:color="auto"/>
              <w:right w:val="nil"/>
            </w:tcBorders>
            <w:shd w:val="clear" w:color="auto" w:fill="auto"/>
            <w:noWrap/>
            <w:vAlign w:val="center"/>
            <w:hideMark/>
          </w:tcPr>
          <w:p w14:paraId="3ECC39EB"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lastRenderedPageBreak/>
        <w:drawing>
          <wp:inline distT="0" distB="0" distL="0" distR="0" wp14:anchorId="165E9364" wp14:editId="6814D0F5">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43425" cy="4216261"/>
                    </a:xfrm>
                    <a:prstGeom prst="rect">
                      <a:avLst/>
                    </a:prstGeom>
                  </pic:spPr>
                </pic:pic>
              </a:graphicData>
            </a:graphic>
          </wp:inline>
        </w:drawing>
      </w:r>
    </w:p>
    <w:p w14:paraId="15FCE04D" w14:textId="25C21940" w:rsidR="00962795" w:rsidRPr="00AA7529" w:rsidRDefault="00962795" w:rsidP="00962795">
      <w:pPr>
        <w:rPr>
          <w:sz w:val="24"/>
          <w:szCs w:val="24"/>
        </w:rPr>
      </w:pPr>
      <w:r w:rsidRPr="007F1F9D">
        <w:t>Figure 2</w:t>
      </w:r>
      <w:r w:rsidR="00086B61">
        <w:t>.</w:t>
      </w:r>
      <w:r w:rsidRPr="007F1F9D">
        <w:t xml:space="preserve"> </w:t>
      </w:r>
      <w:r w:rsidRPr="007F1F9D">
        <w:rPr>
          <w:rFonts w:cstheme="minorHAnsi"/>
        </w:rPr>
        <w:t>Density plots of genotyping efficacy metrics across tissue sample types.</w:t>
      </w:r>
    </w:p>
    <w:p w14:paraId="1F8568AD" w14:textId="59EB4A88" w:rsidR="00962795" w:rsidRDefault="00962795" w:rsidP="00962795">
      <w:pPr>
        <w:rPr>
          <w:sz w:val="24"/>
          <w:szCs w:val="24"/>
        </w:rPr>
      </w:pPr>
      <w:r w:rsidRPr="00962795">
        <w:rPr>
          <w:sz w:val="24"/>
          <w:szCs w:val="24"/>
        </w:rPr>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w:t>
      </w:r>
      <w:r w:rsidR="00DC2AE4">
        <w:rPr>
          <w:sz w:val="24"/>
          <w:szCs w:val="24"/>
        </w:rPr>
        <w:t xml:space="preserve">2016, </w:t>
      </w:r>
      <w:r w:rsidRPr="00962795">
        <w:rPr>
          <w:sz w:val="24"/>
          <w:szCs w:val="24"/>
        </w:rPr>
        <w:t xml:space="preserve">2019 and 2020). Archival scale samples have roughly one half the number and proportion of on-target reads and </w:t>
      </w:r>
      <w:commentRangeStart w:id="26"/>
      <w:r w:rsidRPr="00962795">
        <w:rPr>
          <w:sz w:val="24"/>
          <w:szCs w:val="24"/>
        </w:rPr>
        <w:t>missing data</w:t>
      </w:r>
      <w:commentRangeEnd w:id="26"/>
      <w:r w:rsidR="00712238">
        <w:rPr>
          <w:rStyle w:val="CommentReference"/>
        </w:rPr>
        <w:commentReference w:id="26"/>
      </w:r>
      <w:r w:rsidRPr="00962795">
        <w:rPr>
          <w:sz w:val="24"/>
          <w:szCs w:val="24"/>
        </w:rPr>
        <w:t>. There was not a significant difference in the number or proportion of on-target reads between ethanol</w:t>
      </w:r>
      <w:r w:rsidR="00B86998">
        <w:rPr>
          <w:sz w:val="24"/>
          <w:szCs w:val="24"/>
        </w:rPr>
        <w:t>-</w:t>
      </w:r>
      <w:r w:rsidRPr="00962795">
        <w:rPr>
          <w:sz w:val="24"/>
          <w:szCs w:val="24"/>
        </w:rPr>
        <w:t>stored and archival scale samples (p = 0.09 and 0.223 respectively, ANOVA). However, there was an interesting pattern of variance in the genotyping success of ethanol</w:t>
      </w:r>
      <w:r w:rsidR="00751DD0">
        <w:rPr>
          <w:sz w:val="24"/>
          <w:szCs w:val="24"/>
        </w:rPr>
        <w:t>-</w:t>
      </w:r>
      <w:r w:rsidRPr="00962795">
        <w:rPr>
          <w:sz w:val="24"/>
          <w:szCs w:val="24"/>
        </w:rPr>
        <w:t>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1FAC16AA" w14:textId="250F9536" w:rsidR="00E205EA"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w:t>
      </w:r>
      <w:r w:rsidR="00DC2AE4">
        <w:rPr>
          <w:sz w:val="24"/>
          <w:szCs w:val="24"/>
        </w:rPr>
        <w:t>F</w:t>
      </w:r>
      <w:r w:rsidRPr="00962795">
        <w:rPr>
          <w:sz w:val="24"/>
          <w:szCs w:val="24"/>
        </w:rPr>
        <w:t>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xml:space="preserve">, including one </w:t>
      </w:r>
      <w:r w:rsidR="00B9370D">
        <w:rPr>
          <w:sz w:val="24"/>
          <w:szCs w:val="24"/>
        </w:rPr>
        <w:lastRenderedPageBreak/>
        <w:t>marker with excess heterozygosity in the Tillamook basin and two markers with excess homozygosity in the Yaquina basin</w:t>
      </w:r>
      <w:r w:rsidRPr="00962795">
        <w:rPr>
          <w:sz w:val="24"/>
          <w:szCs w:val="24"/>
        </w:rPr>
        <w:t xml:space="preserve"> (FDR-corrected Monte-Carlo test p-values &lt; 0.1).</w:t>
      </w:r>
    </w:p>
    <w:p w14:paraId="1B65A66B" w14:textId="77777777" w:rsidR="00E205EA" w:rsidRDefault="00E205EA" w:rsidP="00962795">
      <w:pPr>
        <w:rPr>
          <w:sz w:val="24"/>
          <w:szCs w:val="24"/>
        </w:rPr>
      </w:pP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61DC106E"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7A36BC7B" w14:textId="77777777" w:rsidR="00E205EA" w:rsidRDefault="00E205EA" w:rsidP="00AD4EEA">
      <w:pPr>
        <w:spacing w:after="0" w:line="240" w:lineRule="auto"/>
        <w:rPr>
          <w:sz w:val="24"/>
          <w:szCs w:val="24"/>
        </w:rPr>
      </w:pPr>
    </w:p>
    <w:p w14:paraId="6B064A25" w14:textId="0FA9A54A" w:rsid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p w14:paraId="69287A68" w14:textId="77777777" w:rsidR="00E205EA" w:rsidRPr="00246B69" w:rsidRDefault="00E205EA" w:rsidP="00AD4EEA">
      <w:pPr>
        <w:spacing w:after="0" w:line="240" w:lineRule="auto"/>
        <w:rPr>
          <w:rFonts w:cstheme="minorHAnsi"/>
        </w:rPr>
      </w:pP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lastRenderedPageBreak/>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7670261E"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Scree</w:t>
      </w:r>
      <w:r w:rsidR="003149A0">
        <w:t xml:space="preserve"> </w:t>
      </w:r>
      <w:r w:rsidR="00433D09" w:rsidRPr="00AA7529">
        <w:t>plot</w:t>
      </w:r>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211067E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w:t>
      </w:r>
      <w:proofErr w:type="gramStart"/>
      <w:r w:rsidR="00140D9D">
        <w:rPr>
          <w:sz w:val="24"/>
          <w:szCs w:val="24"/>
        </w:rPr>
        <w:t>all of</w:t>
      </w:r>
      <w:proofErr w:type="gramEnd"/>
      <w:r w:rsidR="00140D9D">
        <w:rPr>
          <w:sz w:val="24"/>
          <w:szCs w:val="24"/>
        </w:rPr>
        <w:t xml:space="preserve"> their ancestry from </w:t>
      </w:r>
      <w:r w:rsidR="00140D9D">
        <w:rPr>
          <w:sz w:val="24"/>
          <w:szCs w:val="24"/>
        </w:rPr>
        <w:lastRenderedPageBreak/>
        <w:t xml:space="preserve">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Pr="00AD4EEA">
        <w:rPr>
          <w:sz w:val="24"/>
          <w:szCs w:val="24"/>
        </w:rPr>
        <w:lastRenderedPageBreak/>
        <w:t>(</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noProof/>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6"/>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distance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w:t>
      </w:r>
      <w:proofErr w:type="gramStart"/>
      <w:r>
        <w:rPr>
          <w:rFonts w:cstheme="minorHAnsi"/>
        </w:rPr>
        <w:t>/(</w:t>
      </w:r>
      <w:proofErr w:type="gramEnd"/>
      <w:r>
        <w:rPr>
          <w:rFonts w:cstheme="minorHAnsi"/>
        </w:rPr>
        <w:t>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0D2C1D2E" w:rsidR="00144E70" w:rsidRPr="00DE2EED" w:rsidRDefault="00144E70" w:rsidP="009D00D3">
      <w:pPr>
        <w:pStyle w:val="Heading1"/>
        <w:contextualSpacing/>
        <w:rPr>
          <w:rFonts w:asciiTheme="minorHAnsi" w:hAnsiTheme="minorHAnsi" w:cstheme="minorHAnsi"/>
        </w:rPr>
      </w:pPr>
      <w:bookmarkStart w:id="27" w:name="_Toc79163055"/>
      <w:r w:rsidRPr="00DE2EED">
        <w:rPr>
          <w:rFonts w:asciiTheme="minorHAnsi" w:hAnsiTheme="minorHAnsi" w:cstheme="minorHAnsi"/>
        </w:rPr>
        <w:lastRenderedPageBreak/>
        <w:t>C</w:t>
      </w:r>
      <w:r w:rsidR="00F92645">
        <w:rPr>
          <w:rFonts w:asciiTheme="minorHAnsi" w:hAnsiTheme="minorHAnsi" w:cstheme="minorHAnsi"/>
        </w:rPr>
        <w:t>ONCLUSION</w:t>
      </w:r>
      <w:bookmarkEnd w:id="27"/>
      <w:r w:rsidR="00E53E66">
        <w:rPr>
          <w:rFonts w:asciiTheme="minorHAnsi" w:hAnsiTheme="minorHAnsi" w:cstheme="minorHAnsi"/>
        </w:rPr>
        <w:t>S</w:t>
      </w:r>
    </w:p>
    <w:p w14:paraId="7952935E" w14:textId="77777777" w:rsidR="00E53E66" w:rsidRDefault="00E53E66" w:rsidP="009D00D3">
      <w:pPr>
        <w:contextualSpacing/>
        <w:rPr>
          <w:rFonts w:cstheme="minorHAnsi"/>
          <w:sz w:val="24"/>
          <w:szCs w:val="24"/>
        </w:rPr>
      </w:pPr>
    </w:p>
    <w:p w14:paraId="22B8060E" w14:textId="4DB4B58B" w:rsidR="00E53E66" w:rsidRDefault="00A5378B" w:rsidP="009D00D3">
      <w:pPr>
        <w:contextualSpacing/>
        <w:rPr>
          <w:rFonts w:cstheme="minorHAnsi"/>
          <w:sz w:val="24"/>
          <w:szCs w:val="24"/>
        </w:rPr>
      </w:pPr>
      <w:r>
        <w:rPr>
          <w:rFonts w:cstheme="minorHAnsi"/>
          <w:sz w:val="24"/>
          <w:szCs w:val="24"/>
        </w:rPr>
        <w:t>We found that</w:t>
      </w:r>
      <w:r w:rsidR="00A17F2C" w:rsidRPr="00E53E66">
        <w:rPr>
          <w:rFonts w:cstheme="minorHAnsi"/>
          <w:sz w:val="24"/>
          <w:szCs w:val="24"/>
        </w:rPr>
        <w:t xml:space="preserve"> </w:t>
      </w:r>
      <w:r w:rsidR="00F61F94" w:rsidRPr="00E53E66">
        <w:rPr>
          <w:rFonts w:cstheme="minorHAnsi"/>
          <w:sz w:val="24"/>
          <w:szCs w:val="24"/>
        </w:rPr>
        <w:t xml:space="preserve">DNA extracted from </w:t>
      </w:r>
      <w:r w:rsidR="00657849" w:rsidRPr="00E53E66">
        <w:rPr>
          <w:rFonts w:cstheme="minorHAnsi"/>
          <w:sz w:val="24"/>
          <w:szCs w:val="24"/>
        </w:rPr>
        <w:t>fin clips</w:t>
      </w:r>
      <w:r w:rsidR="00C605FA" w:rsidRPr="00E53E66">
        <w:rPr>
          <w:rFonts w:cstheme="minorHAnsi"/>
          <w:sz w:val="24"/>
          <w:szCs w:val="24"/>
        </w:rPr>
        <w:t xml:space="preserve">, operculum punches and muscle </w:t>
      </w:r>
      <w:r>
        <w:rPr>
          <w:rFonts w:cstheme="minorHAnsi"/>
          <w:sz w:val="24"/>
          <w:szCs w:val="24"/>
        </w:rPr>
        <w:t>offered similar genotyping results</w:t>
      </w:r>
      <w:r w:rsidR="00F61F94" w:rsidRPr="00E53E66">
        <w:rPr>
          <w:rFonts w:cstheme="minorHAnsi"/>
          <w:sz w:val="24"/>
          <w:szCs w:val="24"/>
        </w:rPr>
        <w:t xml:space="preserve">. Future </w:t>
      </w:r>
      <w:r w:rsidR="004737F8">
        <w:rPr>
          <w:rFonts w:cstheme="minorHAnsi"/>
          <w:sz w:val="24"/>
          <w:szCs w:val="24"/>
        </w:rPr>
        <w:t>Chum</w:t>
      </w:r>
      <w:r w:rsidR="00F61F94" w:rsidRPr="00E53E66">
        <w:rPr>
          <w:rFonts w:cstheme="minorHAnsi"/>
          <w:sz w:val="24"/>
          <w:szCs w:val="24"/>
        </w:rPr>
        <w:t xml:space="preserve"> </w:t>
      </w:r>
      <w:r w:rsidR="004737F8">
        <w:rPr>
          <w:rFonts w:cstheme="minorHAnsi"/>
          <w:sz w:val="24"/>
          <w:szCs w:val="24"/>
        </w:rPr>
        <w:t>Salmon</w:t>
      </w:r>
      <w:r w:rsidR="00F61F94" w:rsidRPr="00E53E66">
        <w:rPr>
          <w:rFonts w:cstheme="minorHAnsi"/>
          <w:sz w:val="24"/>
          <w:szCs w:val="24"/>
        </w:rPr>
        <w:t xml:space="preserve"> carcass sampling </w:t>
      </w:r>
      <w:r w:rsidR="00A17F2C" w:rsidRPr="00E53E66">
        <w:rPr>
          <w:rFonts w:cstheme="minorHAnsi"/>
          <w:sz w:val="24"/>
          <w:szCs w:val="24"/>
        </w:rPr>
        <w:t xml:space="preserve">efforts </w:t>
      </w:r>
      <w:r w:rsidR="00F61F94" w:rsidRPr="00E53E66">
        <w:rPr>
          <w:rFonts w:cstheme="minorHAnsi"/>
          <w:sz w:val="24"/>
          <w:szCs w:val="24"/>
        </w:rPr>
        <w:t xml:space="preserve">should </w:t>
      </w:r>
      <w:r w:rsidR="00275B77" w:rsidRPr="00E53E66">
        <w:rPr>
          <w:rFonts w:cstheme="minorHAnsi"/>
          <w:sz w:val="24"/>
          <w:szCs w:val="24"/>
        </w:rPr>
        <w:t>prioritize</w:t>
      </w:r>
      <w:r w:rsidR="00F61F94" w:rsidRPr="00E53E66">
        <w:rPr>
          <w:rFonts w:cstheme="minorHAnsi"/>
          <w:sz w:val="24"/>
          <w:szCs w:val="24"/>
        </w:rPr>
        <w:t xml:space="preserve"> fin clips</w:t>
      </w:r>
      <w:r w:rsidR="009E767F" w:rsidRPr="00E53E66">
        <w:rPr>
          <w:rFonts w:cstheme="minorHAnsi"/>
          <w:sz w:val="24"/>
          <w:szCs w:val="24"/>
        </w:rPr>
        <w:t xml:space="preserve"> to streamline sample processing</w:t>
      </w:r>
      <w:r w:rsidR="00275B77" w:rsidRPr="00E53E66">
        <w:rPr>
          <w:rFonts w:cstheme="minorHAnsi"/>
          <w:sz w:val="24"/>
          <w:szCs w:val="24"/>
        </w:rPr>
        <w:t xml:space="preserve">, but if fin tissue is </w:t>
      </w:r>
      <w:r w:rsidR="00A17F2C" w:rsidRPr="00E53E66">
        <w:rPr>
          <w:rFonts w:cstheme="minorHAnsi"/>
          <w:sz w:val="24"/>
          <w:szCs w:val="24"/>
        </w:rPr>
        <w:t>degraded</w:t>
      </w:r>
      <w:r w:rsidR="00275B77" w:rsidRPr="00E53E66">
        <w:rPr>
          <w:rFonts w:cstheme="minorHAnsi"/>
          <w:sz w:val="24"/>
          <w:szCs w:val="24"/>
        </w:rPr>
        <w:t>, sampl</w:t>
      </w:r>
      <w:r w:rsidR="00F53766" w:rsidRPr="00E53E66">
        <w:rPr>
          <w:rFonts w:cstheme="minorHAnsi"/>
          <w:sz w:val="24"/>
          <w:szCs w:val="24"/>
        </w:rPr>
        <w:t xml:space="preserve">ers </w:t>
      </w:r>
      <w:r w:rsidR="00E53E66">
        <w:rPr>
          <w:rFonts w:cstheme="minorHAnsi"/>
          <w:sz w:val="24"/>
          <w:szCs w:val="24"/>
        </w:rPr>
        <w:t xml:space="preserve">should </w:t>
      </w:r>
      <w:r w:rsidR="00F53766" w:rsidRPr="00E53E66">
        <w:rPr>
          <w:rFonts w:cstheme="minorHAnsi"/>
          <w:sz w:val="24"/>
          <w:szCs w:val="24"/>
        </w:rPr>
        <w:t>opt for</w:t>
      </w:r>
      <w:r w:rsidR="00275B77" w:rsidRPr="00E53E66">
        <w:rPr>
          <w:rFonts w:cstheme="minorHAnsi"/>
          <w:sz w:val="24"/>
          <w:szCs w:val="24"/>
        </w:rPr>
        <w:t xml:space="preserve"> operculum punches or muscle</w:t>
      </w:r>
      <w:r w:rsidR="00A17F2C" w:rsidRPr="00E53E66">
        <w:rPr>
          <w:rFonts w:cstheme="minorHAnsi"/>
          <w:sz w:val="24"/>
          <w:szCs w:val="24"/>
        </w:rPr>
        <w:t xml:space="preserve"> tissue</w:t>
      </w:r>
      <w:r w:rsidR="00F53766" w:rsidRPr="00E53E66">
        <w:rPr>
          <w:rFonts w:cstheme="minorHAnsi"/>
          <w:sz w:val="24"/>
          <w:szCs w:val="24"/>
        </w:rPr>
        <w:t>.</w:t>
      </w:r>
      <w:r w:rsidR="00F61F94" w:rsidRPr="00E53E66">
        <w:rPr>
          <w:rFonts w:cstheme="minorHAnsi"/>
          <w:sz w:val="24"/>
          <w:szCs w:val="24"/>
        </w:rPr>
        <w:t xml:space="preserve"> </w:t>
      </w:r>
    </w:p>
    <w:p w14:paraId="21D1BF38" w14:textId="77777777" w:rsidR="00DB74E7" w:rsidRDefault="00DB74E7" w:rsidP="009D00D3">
      <w:pPr>
        <w:contextualSpacing/>
        <w:rPr>
          <w:rFonts w:cstheme="minorHAnsi"/>
          <w:sz w:val="24"/>
          <w:szCs w:val="24"/>
        </w:rPr>
      </w:pPr>
    </w:p>
    <w:p w14:paraId="360AA22C" w14:textId="52103359" w:rsidR="00F61F94" w:rsidRPr="00DE2EED" w:rsidRDefault="00F61F94" w:rsidP="009D00D3">
      <w:pPr>
        <w:contextualSpacing/>
        <w:rPr>
          <w:rFonts w:cstheme="minorHAnsi"/>
          <w:sz w:val="24"/>
          <w:szCs w:val="24"/>
        </w:rPr>
      </w:pPr>
      <w:r w:rsidRPr="00E53E66">
        <w:rPr>
          <w:rFonts w:cstheme="minorHAnsi"/>
          <w:sz w:val="24"/>
          <w:szCs w:val="24"/>
        </w:rPr>
        <w:t xml:space="preserve">Archival </w:t>
      </w:r>
      <w:r w:rsidR="00DB74E7">
        <w:rPr>
          <w:rFonts w:cstheme="minorHAnsi"/>
          <w:sz w:val="24"/>
          <w:szCs w:val="24"/>
        </w:rPr>
        <w:t>scale</w:t>
      </w:r>
      <w:r w:rsidRPr="00DE2EED">
        <w:rPr>
          <w:rFonts w:cstheme="minorHAnsi"/>
          <w:sz w:val="24"/>
          <w:szCs w:val="24"/>
        </w:rPr>
        <w:t xml:space="preserve"> samples </w:t>
      </w:r>
      <w:r w:rsidR="009E767F" w:rsidRPr="00DE2EED">
        <w:rPr>
          <w:rFonts w:cstheme="minorHAnsi"/>
          <w:sz w:val="24"/>
          <w:szCs w:val="24"/>
        </w:rPr>
        <w:t xml:space="preserve">stored dry for </w:t>
      </w:r>
      <w:r w:rsidR="00DB74E7">
        <w:rPr>
          <w:rFonts w:cstheme="minorHAnsi"/>
          <w:sz w:val="24"/>
          <w:szCs w:val="24"/>
        </w:rPr>
        <w:t>seven</w:t>
      </w:r>
      <w:r w:rsidR="009E767F" w:rsidRPr="00DE2EED">
        <w:rPr>
          <w:rFonts w:cstheme="minorHAnsi"/>
          <w:sz w:val="24"/>
          <w:szCs w:val="24"/>
        </w:rPr>
        <w:t xml:space="preserve"> years </w:t>
      </w:r>
      <w:r w:rsidRPr="00DE2EED">
        <w:rPr>
          <w:rFonts w:cstheme="minorHAnsi"/>
          <w:sz w:val="24"/>
          <w:szCs w:val="24"/>
        </w:rPr>
        <w:t xml:space="preserve">provided sufficient DNA </w:t>
      </w:r>
      <w:r w:rsidR="003E54CE">
        <w:rPr>
          <w:rFonts w:cstheme="minorHAnsi"/>
          <w:sz w:val="24"/>
          <w:szCs w:val="24"/>
        </w:rPr>
        <w:t>(i.e.</w:t>
      </w:r>
      <w:r w:rsidR="00BA3479">
        <w:rPr>
          <w:rFonts w:cstheme="minorHAnsi"/>
          <w:sz w:val="24"/>
          <w:szCs w:val="24"/>
        </w:rPr>
        <w:t>,</w:t>
      </w:r>
      <w:r w:rsidR="003E54CE">
        <w:rPr>
          <w:rFonts w:cstheme="minorHAnsi"/>
          <w:sz w:val="24"/>
          <w:szCs w:val="24"/>
        </w:rPr>
        <w:t xml:space="preserve"> </w:t>
      </w:r>
      <w:r w:rsidRPr="00DE2EED">
        <w:rPr>
          <w:rFonts w:cstheme="minorHAnsi"/>
          <w:sz w:val="24"/>
          <w:szCs w:val="24"/>
        </w:rPr>
        <w:t xml:space="preserve">quantity </w:t>
      </w:r>
      <w:r w:rsidRPr="00DE2EED">
        <w:rPr>
          <w:rFonts w:cstheme="minorHAnsi"/>
          <w:sz w:val="24"/>
          <w:szCs w:val="24"/>
        </w:rPr>
        <w:t>and quality</w:t>
      </w:r>
      <w:r w:rsidR="003E54CE">
        <w:rPr>
          <w:rFonts w:cstheme="minorHAnsi"/>
          <w:sz w:val="24"/>
          <w:szCs w:val="24"/>
        </w:rPr>
        <w:t>)</w:t>
      </w:r>
      <w:r w:rsidRPr="00DE2EED">
        <w:rPr>
          <w:rFonts w:cstheme="minorHAnsi"/>
          <w:sz w:val="24"/>
          <w:szCs w:val="24"/>
        </w:rPr>
        <w:t xml:space="preserve"> to </w:t>
      </w:r>
      <w:r w:rsidR="00F06460">
        <w:rPr>
          <w:rFonts w:cstheme="minorHAnsi"/>
          <w:sz w:val="24"/>
          <w:szCs w:val="24"/>
        </w:rPr>
        <w:t xml:space="preserve">be genotyped successfully using the </w:t>
      </w:r>
      <w:r w:rsidRPr="00DE2EED">
        <w:rPr>
          <w:rFonts w:cstheme="minorHAnsi"/>
          <w:sz w:val="24"/>
          <w:szCs w:val="24"/>
        </w:rPr>
        <w:t xml:space="preserve">GT-seq </w:t>
      </w:r>
      <w:r w:rsidR="00F06460">
        <w:rPr>
          <w:rFonts w:cstheme="minorHAnsi"/>
          <w:sz w:val="24"/>
          <w:szCs w:val="24"/>
        </w:rPr>
        <w:t xml:space="preserve">method. </w:t>
      </w:r>
      <w:r w:rsidR="00102B33" w:rsidRPr="00DE2EED">
        <w:rPr>
          <w:rFonts w:cstheme="minorHAnsi"/>
          <w:sz w:val="24"/>
          <w:szCs w:val="24"/>
        </w:rPr>
        <w:t>However, a</w:t>
      </w:r>
      <w:r w:rsidR="009E767F" w:rsidRPr="00DE2EED">
        <w:rPr>
          <w:rFonts w:cstheme="minorHAnsi"/>
          <w:sz w:val="24"/>
          <w:szCs w:val="24"/>
        </w:rPr>
        <w:t>rchival</w:t>
      </w:r>
      <w:r w:rsidR="00976CB9" w:rsidRPr="00DE2EED">
        <w:rPr>
          <w:rFonts w:cstheme="minorHAnsi"/>
          <w:sz w:val="24"/>
          <w:szCs w:val="24"/>
        </w:rPr>
        <w:t xml:space="preserve"> </w:t>
      </w:r>
      <w:r w:rsidR="00102B33" w:rsidRPr="00DE2EED">
        <w:rPr>
          <w:rFonts w:cstheme="minorHAnsi"/>
          <w:sz w:val="24"/>
          <w:szCs w:val="24"/>
        </w:rPr>
        <w:t xml:space="preserve">scale </w:t>
      </w:r>
      <w:r w:rsidR="00976CB9" w:rsidRPr="00DE2EED">
        <w:rPr>
          <w:rFonts w:cstheme="minorHAnsi"/>
          <w:sz w:val="24"/>
          <w:szCs w:val="24"/>
        </w:rPr>
        <w:t xml:space="preserve">samples produced approximately one-half the number and proportion of on-target reads </w:t>
      </w:r>
      <w:r w:rsidR="004607A9" w:rsidRPr="00DE2EED">
        <w:rPr>
          <w:rFonts w:cstheme="minorHAnsi"/>
          <w:sz w:val="24"/>
          <w:szCs w:val="24"/>
        </w:rPr>
        <w:t>compared to</w:t>
      </w:r>
      <w:r w:rsidR="00976CB9" w:rsidRPr="00DE2EED">
        <w:rPr>
          <w:rFonts w:cstheme="minorHAnsi"/>
          <w:sz w:val="24"/>
          <w:szCs w:val="24"/>
        </w:rPr>
        <w:t xml:space="preserve"> ethanol</w:t>
      </w:r>
      <w:r w:rsidR="00F06460">
        <w:rPr>
          <w:rFonts w:cstheme="minorHAnsi"/>
          <w:sz w:val="24"/>
          <w:szCs w:val="24"/>
        </w:rPr>
        <w:t>-</w:t>
      </w:r>
      <w:r w:rsidR="00976CB9" w:rsidRPr="00DE2EED">
        <w:rPr>
          <w:rFonts w:cstheme="minorHAnsi"/>
          <w:sz w:val="24"/>
          <w:szCs w:val="24"/>
        </w:rPr>
        <w:t xml:space="preserve">stored tissues, suggesting that fewer archival scale samples can be multiplexed per library than </w:t>
      </w:r>
      <w:r w:rsidR="009E767F" w:rsidRPr="00DE2EED">
        <w:rPr>
          <w:rFonts w:cstheme="minorHAnsi"/>
          <w:sz w:val="24"/>
          <w:szCs w:val="24"/>
        </w:rPr>
        <w:t xml:space="preserve">estimated from </w:t>
      </w:r>
      <w:r w:rsidR="00102B33" w:rsidRPr="00DE2EED">
        <w:rPr>
          <w:rFonts w:cstheme="minorHAnsi"/>
          <w:sz w:val="24"/>
          <w:szCs w:val="24"/>
        </w:rPr>
        <w:t>ethanol</w:t>
      </w:r>
      <w:r w:rsidR="00F06460">
        <w:rPr>
          <w:rFonts w:cstheme="minorHAnsi"/>
          <w:sz w:val="24"/>
          <w:szCs w:val="24"/>
        </w:rPr>
        <w:t>-</w:t>
      </w:r>
      <w:r w:rsidR="00102B33" w:rsidRPr="00DE2EED">
        <w:rPr>
          <w:rFonts w:cstheme="minorHAnsi"/>
          <w:sz w:val="24"/>
          <w:szCs w:val="24"/>
        </w:rPr>
        <w:t>stored</w:t>
      </w:r>
      <w:r w:rsidR="00976CB9" w:rsidRPr="00DE2EED">
        <w:rPr>
          <w:rFonts w:cstheme="minorHAnsi"/>
          <w:sz w:val="24"/>
          <w:szCs w:val="24"/>
        </w:rPr>
        <w:t xml:space="preserve"> tissues.</w:t>
      </w:r>
      <w:r w:rsidR="00F320FD" w:rsidRPr="00DE2EED">
        <w:rPr>
          <w:rFonts w:cstheme="minorHAnsi"/>
          <w:sz w:val="24"/>
          <w:szCs w:val="24"/>
        </w:rPr>
        <w:t xml:space="preserve"> </w:t>
      </w:r>
      <w:r w:rsidR="00F06460">
        <w:rPr>
          <w:rFonts w:cstheme="minorHAnsi"/>
          <w:sz w:val="24"/>
          <w:szCs w:val="24"/>
        </w:rPr>
        <w:t xml:space="preserve">As a result, </w:t>
      </w:r>
      <w:r w:rsidR="00F320FD" w:rsidRPr="00DE2EED">
        <w:rPr>
          <w:rFonts w:cstheme="minorHAnsi"/>
          <w:sz w:val="24"/>
          <w:szCs w:val="24"/>
        </w:rPr>
        <w:t>the cost per sample will be higher compared to ethanol-stored tissue samples.</w:t>
      </w:r>
    </w:p>
    <w:p w14:paraId="2C1A7D6C" w14:textId="77777777" w:rsidR="003E54CE" w:rsidRDefault="003E54CE" w:rsidP="009D00D3">
      <w:pPr>
        <w:contextualSpacing/>
        <w:rPr>
          <w:rFonts w:cstheme="minorHAnsi"/>
          <w:sz w:val="24"/>
          <w:szCs w:val="24"/>
        </w:rPr>
      </w:pPr>
    </w:p>
    <w:p w14:paraId="78C68D14" w14:textId="36C74281" w:rsidR="00C436CF" w:rsidRDefault="003E54CE" w:rsidP="009D00D3">
      <w:pPr>
        <w:contextualSpacing/>
        <w:rPr>
          <w:rFonts w:cstheme="minorHAnsi"/>
          <w:sz w:val="24"/>
          <w:szCs w:val="24"/>
        </w:rPr>
      </w:pPr>
      <w:r>
        <w:rPr>
          <w:rFonts w:cstheme="minorHAnsi"/>
          <w:sz w:val="24"/>
          <w:szCs w:val="24"/>
        </w:rPr>
        <w:t xml:space="preserve">The </w:t>
      </w:r>
      <w:r w:rsidR="004737F8">
        <w:rPr>
          <w:rFonts w:cstheme="minorHAnsi"/>
          <w:sz w:val="24"/>
          <w:szCs w:val="24"/>
        </w:rPr>
        <w:t>Chum</w:t>
      </w:r>
      <w:r w:rsidR="00555DE2" w:rsidRPr="00DE2EED">
        <w:rPr>
          <w:rFonts w:cstheme="minorHAnsi"/>
          <w:sz w:val="24"/>
          <w:szCs w:val="24"/>
        </w:rPr>
        <w:t xml:space="preserve"> </w:t>
      </w:r>
      <w:r w:rsidR="004737F8">
        <w:rPr>
          <w:rFonts w:cstheme="minorHAnsi"/>
          <w:sz w:val="24"/>
          <w:szCs w:val="24"/>
        </w:rPr>
        <w:t>Salmon</w:t>
      </w:r>
      <w:r w:rsidR="00555DE2" w:rsidRPr="00DE2EED">
        <w:rPr>
          <w:rFonts w:cstheme="minorHAnsi"/>
          <w:sz w:val="24"/>
          <w:szCs w:val="24"/>
        </w:rPr>
        <w:t xml:space="preserve"> GT-seq</w:t>
      </w:r>
      <w:r w:rsidR="00C27B33" w:rsidRPr="00DE2EED">
        <w:rPr>
          <w:rFonts w:cstheme="minorHAnsi"/>
          <w:sz w:val="24"/>
          <w:szCs w:val="24"/>
        </w:rPr>
        <w:t xml:space="preserve"> </w:t>
      </w:r>
      <w:r>
        <w:rPr>
          <w:rFonts w:cstheme="minorHAnsi"/>
          <w:sz w:val="24"/>
          <w:szCs w:val="24"/>
        </w:rPr>
        <w:t xml:space="preserve">SNP </w:t>
      </w:r>
      <w:r w:rsidR="00C27B33" w:rsidRPr="00DE2EED">
        <w:rPr>
          <w:rFonts w:cstheme="minorHAnsi"/>
          <w:sz w:val="24"/>
          <w:szCs w:val="24"/>
        </w:rPr>
        <w:t>panel</w:t>
      </w:r>
      <w:r w:rsidR="00F13B15">
        <w:rPr>
          <w:rFonts w:cstheme="minorHAnsi"/>
          <w:sz w:val="24"/>
          <w:szCs w:val="24"/>
        </w:rPr>
        <w:t xml:space="preserve">, </w:t>
      </w:r>
      <w:commentRangeStart w:id="28"/>
      <w:r w:rsidR="00F13B15">
        <w:rPr>
          <w:rFonts w:cstheme="minorHAnsi"/>
          <w:sz w:val="24"/>
          <w:szCs w:val="24"/>
        </w:rPr>
        <w:t>which was</w:t>
      </w:r>
      <w:r w:rsidR="00C27B33" w:rsidRPr="00DE2EED">
        <w:rPr>
          <w:rFonts w:cstheme="minorHAnsi"/>
          <w:sz w:val="24"/>
          <w:szCs w:val="24"/>
        </w:rPr>
        <w:t xml:space="preserve"> developed </w:t>
      </w:r>
      <w:r w:rsidR="0012042C">
        <w:rPr>
          <w:rFonts w:cstheme="minorHAnsi"/>
          <w:sz w:val="24"/>
          <w:szCs w:val="24"/>
        </w:rPr>
        <w:t>for</w:t>
      </w:r>
      <w:r>
        <w:rPr>
          <w:rFonts w:cstheme="minorHAnsi"/>
          <w:sz w:val="24"/>
          <w:szCs w:val="24"/>
        </w:rPr>
        <w:t xml:space="preserve"> </w:t>
      </w:r>
      <w:r w:rsidR="00C27B33" w:rsidRPr="00DE2EED">
        <w:rPr>
          <w:rFonts w:cstheme="minorHAnsi"/>
          <w:sz w:val="24"/>
          <w:szCs w:val="24"/>
        </w:rPr>
        <w:t xml:space="preserve">genetic stock identification in Alaska, British Columbia, </w:t>
      </w:r>
      <w:r w:rsidR="00102B33" w:rsidRPr="00DE2EED">
        <w:rPr>
          <w:rFonts w:cstheme="minorHAnsi"/>
          <w:sz w:val="24"/>
          <w:szCs w:val="24"/>
        </w:rPr>
        <w:t xml:space="preserve">and </w:t>
      </w:r>
      <w:r w:rsidR="00C27B33" w:rsidRPr="00DE2EED">
        <w:rPr>
          <w:rFonts w:cstheme="minorHAnsi"/>
          <w:sz w:val="24"/>
          <w:szCs w:val="24"/>
        </w:rPr>
        <w:t>Washington</w:t>
      </w:r>
      <w:commentRangeEnd w:id="28"/>
      <w:r w:rsidR="00A5378B">
        <w:rPr>
          <w:rStyle w:val="CommentReference"/>
        </w:rPr>
        <w:commentReference w:id="28"/>
      </w:r>
      <w:r w:rsidR="00F13B15">
        <w:rPr>
          <w:rFonts w:cstheme="minorHAnsi"/>
          <w:sz w:val="24"/>
          <w:szCs w:val="24"/>
        </w:rPr>
        <w:t>,</w:t>
      </w:r>
      <w:r w:rsidR="00C27B33" w:rsidRPr="00DE2EED">
        <w:rPr>
          <w:rFonts w:cstheme="minorHAnsi"/>
          <w:sz w:val="24"/>
          <w:szCs w:val="24"/>
        </w:rPr>
        <w:t xml:space="preserve"> is effective for </w:t>
      </w:r>
      <w:r w:rsidR="00F13B15">
        <w:rPr>
          <w:rFonts w:cstheme="minorHAnsi"/>
          <w:sz w:val="24"/>
          <w:szCs w:val="24"/>
        </w:rPr>
        <w:t xml:space="preserve">investigating </w:t>
      </w:r>
      <w:r w:rsidR="00C27B33" w:rsidRPr="00DE2EED">
        <w:rPr>
          <w:rFonts w:cstheme="minorHAnsi"/>
          <w:sz w:val="24"/>
          <w:szCs w:val="24"/>
        </w:rPr>
        <w:t>population genetic structure in</w:t>
      </w:r>
      <w:r w:rsidR="00E12761">
        <w:rPr>
          <w:rFonts w:cstheme="minorHAnsi"/>
          <w:sz w:val="24"/>
          <w:szCs w:val="24"/>
        </w:rPr>
        <w:t xml:space="preserve"> Oregon</w:t>
      </w:r>
      <w:r w:rsidR="00C27B33" w:rsidRPr="00DE2EED">
        <w:rPr>
          <w:rFonts w:cstheme="minorHAnsi"/>
          <w:sz w:val="24"/>
          <w:szCs w:val="24"/>
        </w:rPr>
        <w:t xml:space="preserve"> coastal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FA43D9">
        <w:rPr>
          <w:rFonts w:cstheme="minorHAnsi"/>
          <w:sz w:val="24"/>
          <w:szCs w:val="24"/>
        </w:rPr>
        <w:t>.</w:t>
      </w:r>
      <w:r w:rsidR="00C436CF">
        <w:rPr>
          <w:rFonts w:cstheme="minorHAnsi"/>
          <w:sz w:val="24"/>
          <w:szCs w:val="24"/>
        </w:rPr>
        <w:t xml:space="preserve"> </w:t>
      </w:r>
      <w:r w:rsidR="00E4162C" w:rsidRPr="00DE2EED">
        <w:rPr>
          <w:rFonts w:cstheme="minorHAnsi"/>
          <w:sz w:val="24"/>
          <w:szCs w:val="24"/>
        </w:rPr>
        <w:t xml:space="preserve">Our </w:t>
      </w:r>
      <w:r w:rsidR="0012042C">
        <w:rPr>
          <w:rFonts w:cstheme="minorHAnsi"/>
          <w:sz w:val="24"/>
          <w:szCs w:val="24"/>
        </w:rPr>
        <w:t xml:space="preserve">findings </w:t>
      </w:r>
      <w:r w:rsidR="00E4162C" w:rsidRPr="00DE2EED">
        <w:rPr>
          <w:rFonts w:cstheme="minorHAnsi"/>
          <w:sz w:val="24"/>
          <w:szCs w:val="24"/>
        </w:rPr>
        <w:t>suggest that</w:t>
      </w:r>
      <w:r w:rsidR="00C27B33" w:rsidRPr="00DE2EED">
        <w:rPr>
          <w:rFonts w:cstheme="minorHAnsi"/>
          <w:sz w:val="24"/>
          <w:szCs w:val="24"/>
        </w:rPr>
        <w:t xml:space="preserve"> there is genetic structure within Oregon</w:t>
      </w:r>
      <w:r w:rsidR="00E12761">
        <w:rPr>
          <w:rFonts w:cstheme="minorHAnsi"/>
          <w:sz w:val="24"/>
          <w:szCs w:val="24"/>
        </w:rPr>
        <w:t xml:space="preserve"> coastal</w:t>
      </w:r>
      <w:r w:rsidR="00C27B33" w:rsidRPr="00DE2EED">
        <w:rPr>
          <w:rFonts w:cstheme="minorHAnsi"/>
          <w:sz w:val="24"/>
          <w:szCs w:val="24"/>
        </w:rPr>
        <w:t xml:space="preserve">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C27B33" w:rsidRPr="00DE2EED">
        <w:rPr>
          <w:rFonts w:cstheme="minorHAnsi"/>
          <w:sz w:val="24"/>
          <w:szCs w:val="24"/>
        </w:rPr>
        <w:t xml:space="preserve">, but the precise nature of this structure </w:t>
      </w:r>
      <w:commentRangeStart w:id="29"/>
      <w:r w:rsidR="00C27B33" w:rsidRPr="00DE2EED">
        <w:rPr>
          <w:rFonts w:cstheme="minorHAnsi"/>
          <w:sz w:val="24"/>
          <w:szCs w:val="24"/>
        </w:rPr>
        <w:t>is best described as unresolved</w:t>
      </w:r>
      <w:commentRangeEnd w:id="29"/>
      <w:r w:rsidR="00732CE0">
        <w:rPr>
          <w:rStyle w:val="CommentReference"/>
        </w:rPr>
        <w:commentReference w:id="29"/>
      </w:r>
      <w:r w:rsidR="0094720F" w:rsidRPr="00DE2EED">
        <w:rPr>
          <w:rFonts w:cstheme="minorHAnsi"/>
          <w:sz w:val="24"/>
          <w:szCs w:val="24"/>
        </w:rPr>
        <w:t xml:space="preserve"> since sample sizes were adequate for only three (Nehalem, Tillamook, and Yaquina) of the six basins.</w:t>
      </w:r>
      <w:r w:rsidR="00C436CF">
        <w:rPr>
          <w:rFonts w:cstheme="minorHAnsi"/>
          <w:sz w:val="24"/>
          <w:szCs w:val="24"/>
        </w:rPr>
        <w:t xml:space="preserve"> </w:t>
      </w:r>
    </w:p>
    <w:p w14:paraId="6E0D7961" w14:textId="77777777" w:rsidR="005E6D90" w:rsidRDefault="005E6D90" w:rsidP="009D00D3">
      <w:pPr>
        <w:contextualSpacing/>
        <w:rPr>
          <w:rFonts w:cstheme="minorHAnsi"/>
          <w:sz w:val="24"/>
          <w:szCs w:val="24"/>
        </w:rPr>
      </w:pPr>
    </w:p>
    <w:p w14:paraId="14BD96B1" w14:textId="1C1EE4BC" w:rsidR="00E4162C" w:rsidRPr="00DE2EED" w:rsidRDefault="00C436CF" w:rsidP="009D00D3">
      <w:pPr>
        <w:contextualSpacing/>
        <w:rPr>
          <w:rFonts w:cstheme="minorHAnsi"/>
          <w:sz w:val="24"/>
          <w:szCs w:val="24"/>
        </w:rPr>
      </w:pPr>
      <w:r>
        <w:rPr>
          <w:rFonts w:cstheme="minorHAnsi"/>
          <w:sz w:val="24"/>
          <w:szCs w:val="24"/>
        </w:rPr>
        <w:t>Based on pairwise F</w:t>
      </w:r>
      <w:r w:rsidRPr="00C436CF">
        <w:rPr>
          <w:rFonts w:cstheme="minorHAnsi"/>
          <w:sz w:val="24"/>
          <w:szCs w:val="24"/>
          <w:vertAlign w:val="subscript"/>
        </w:rPr>
        <w:t>ST</w:t>
      </w:r>
      <w:r>
        <w:rPr>
          <w:rFonts w:cstheme="minorHAnsi"/>
          <w:sz w:val="24"/>
          <w:szCs w:val="24"/>
        </w:rPr>
        <w:t xml:space="preserve"> estimates, w</w:t>
      </w:r>
      <w:r w:rsidR="007D2AE2" w:rsidRPr="00DE2EED">
        <w:rPr>
          <w:rFonts w:cstheme="minorHAnsi"/>
          <w:sz w:val="24"/>
          <w:szCs w:val="24"/>
        </w:rPr>
        <w:t>e found evidence for low g</w:t>
      </w:r>
      <w:r w:rsidR="00E4162C" w:rsidRPr="00DE2EED">
        <w:rPr>
          <w:rFonts w:cstheme="minorHAnsi"/>
          <w:sz w:val="24"/>
          <w:szCs w:val="24"/>
        </w:rPr>
        <w:t xml:space="preserve">enetic differentiation </w:t>
      </w:r>
      <w:r w:rsidR="007D2AE2" w:rsidRPr="00DE2EED">
        <w:rPr>
          <w:rFonts w:cstheme="minorHAnsi"/>
          <w:sz w:val="24"/>
          <w:szCs w:val="24"/>
        </w:rPr>
        <w:t>between Yaquina and the two northern basins</w:t>
      </w:r>
      <w:r>
        <w:rPr>
          <w:rFonts w:cstheme="minorHAnsi"/>
          <w:sz w:val="24"/>
          <w:szCs w:val="24"/>
        </w:rPr>
        <w:t xml:space="preserve">, </w:t>
      </w:r>
      <w:r w:rsidR="00751D53" w:rsidRPr="00DE2EED">
        <w:rPr>
          <w:rFonts w:cstheme="minorHAnsi"/>
          <w:sz w:val="24"/>
          <w:szCs w:val="24"/>
        </w:rPr>
        <w:t>Nehalem,</w:t>
      </w:r>
      <w:r w:rsidR="007D2AE2" w:rsidRPr="00DE2EED">
        <w:rPr>
          <w:rFonts w:cstheme="minorHAnsi"/>
          <w:sz w:val="24"/>
          <w:szCs w:val="24"/>
        </w:rPr>
        <w:t xml:space="preserve"> and Tillamook</w:t>
      </w:r>
      <w:r w:rsidR="005E6D90">
        <w:rPr>
          <w:rFonts w:cstheme="minorHAnsi"/>
          <w:sz w:val="24"/>
          <w:szCs w:val="24"/>
        </w:rPr>
        <w:t>.</w:t>
      </w:r>
      <w:r w:rsidR="00FF5CDA">
        <w:rPr>
          <w:rFonts w:cstheme="minorHAnsi"/>
          <w:sz w:val="24"/>
          <w:szCs w:val="24"/>
        </w:rPr>
        <w:t xml:space="preserve"> The degree of differentiation was even lower when comparing the Nehalem and Tillamook and within the Tillamook basin (</w:t>
      </w:r>
      <w:proofErr w:type="spellStart"/>
      <w:r w:rsidR="00FF5CDA">
        <w:rPr>
          <w:rFonts w:cstheme="minorHAnsi"/>
          <w:sz w:val="24"/>
          <w:szCs w:val="24"/>
        </w:rPr>
        <w:t>Kilchis</w:t>
      </w:r>
      <w:proofErr w:type="spellEnd"/>
      <w:r w:rsidR="00FF5CDA">
        <w:rPr>
          <w:rFonts w:cstheme="minorHAnsi"/>
          <w:sz w:val="24"/>
          <w:szCs w:val="24"/>
        </w:rPr>
        <w:t xml:space="preserve"> and Miami Rivers). </w:t>
      </w:r>
      <w:r w:rsidR="00C743D5">
        <w:rPr>
          <w:rFonts w:cstheme="minorHAnsi"/>
          <w:sz w:val="24"/>
          <w:szCs w:val="24"/>
        </w:rPr>
        <w:t xml:space="preserve">Similarly, </w:t>
      </w:r>
      <w:r w:rsidR="0012042C">
        <w:rPr>
          <w:rFonts w:cstheme="minorHAnsi"/>
          <w:sz w:val="24"/>
          <w:szCs w:val="24"/>
        </w:rPr>
        <w:t xml:space="preserve">the </w:t>
      </w:r>
      <w:r w:rsidR="00FF5CDA">
        <w:rPr>
          <w:rFonts w:cstheme="minorHAnsi"/>
          <w:sz w:val="24"/>
          <w:szCs w:val="24"/>
        </w:rPr>
        <w:t>P</w:t>
      </w:r>
      <w:r w:rsidR="00E4162C" w:rsidRPr="00DE2EED">
        <w:rPr>
          <w:rFonts w:cstheme="minorHAnsi"/>
          <w:sz w:val="24"/>
          <w:szCs w:val="24"/>
        </w:rPr>
        <w:t>CA and STRUCTURE results</w:t>
      </w:r>
      <w:r w:rsidR="00C743D5">
        <w:rPr>
          <w:rFonts w:cstheme="minorHAnsi"/>
          <w:sz w:val="24"/>
          <w:szCs w:val="24"/>
        </w:rPr>
        <w:t xml:space="preserve">, which </w:t>
      </w:r>
      <w:r w:rsidR="0000776F">
        <w:rPr>
          <w:rFonts w:cstheme="minorHAnsi"/>
          <w:sz w:val="24"/>
          <w:szCs w:val="24"/>
        </w:rPr>
        <w:t xml:space="preserve">are based on </w:t>
      </w:r>
      <w:r w:rsidR="00C743D5">
        <w:rPr>
          <w:rFonts w:cstheme="minorHAnsi"/>
          <w:sz w:val="24"/>
          <w:szCs w:val="24"/>
        </w:rPr>
        <w:t xml:space="preserve">samples from all six basins, </w:t>
      </w:r>
      <w:r w:rsidR="00E4162C" w:rsidRPr="00DE2EED">
        <w:rPr>
          <w:rFonts w:cstheme="minorHAnsi"/>
          <w:sz w:val="24"/>
          <w:szCs w:val="24"/>
        </w:rPr>
        <w:t>point to two major genetic clusters: one including Yaquina individuals and two of three Siletz individuals, and a second including all other samples</w:t>
      </w:r>
      <w:r w:rsidR="00C743D5">
        <w:rPr>
          <w:rFonts w:cstheme="minorHAnsi"/>
          <w:sz w:val="24"/>
          <w:szCs w:val="24"/>
        </w:rPr>
        <w:t>.</w:t>
      </w:r>
    </w:p>
    <w:p w14:paraId="72C96DAB" w14:textId="77777777" w:rsidR="0000776F" w:rsidRDefault="0000776F" w:rsidP="009D00D3">
      <w:pPr>
        <w:contextualSpacing/>
        <w:rPr>
          <w:rFonts w:cstheme="minorHAnsi"/>
          <w:sz w:val="24"/>
          <w:szCs w:val="24"/>
        </w:rPr>
      </w:pPr>
    </w:p>
    <w:p w14:paraId="43EACFC7" w14:textId="318AD020" w:rsidR="00324FE6" w:rsidRPr="0000776F" w:rsidRDefault="00324FE6" w:rsidP="009D00D3">
      <w:pPr>
        <w:contextualSpacing/>
        <w:rPr>
          <w:rFonts w:cstheme="minorHAnsi"/>
          <w:sz w:val="24"/>
          <w:szCs w:val="24"/>
        </w:rPr>
      </w:pPr>
      <w:r w:rsidRPr="0000776F">
        <w:rPr>
          <w:rFonts w:cstheme="minorHAnsi"/>
          <w:sz w:val="24"/>
          <w:szCs w:val="24"/>
        </w:rPr>
        <w:t>An in</w:t>
      </w:r>
      <w:r w:rsidR="00386176">
        <w:rPr>
          <w:rFonts w:cstheme="minorHAnsi"/>
          <w:sz w:val="24"/>
          <w:szCs w:val="24"/>
        </w:rPr>
        <w:t xml:space="preserve">teresting </w:t>
      </w:r>
      <w:r w:rsidRPr="0000776F">
        <w:rPr>
          <w:rFonts w:cstheme="minorHAnsi"/>
          <w:sz w:val="24"/>
          <w:szCs w:val="24"/>
        </w:rPr>
        <w:t>pattern of isolation-by-distance</w:t>
      </w:r>
      <w:r w:rsidR="008E34BB" w:rsidRPr="0000776F">
        <w:rPr>
          <w:rFonts w:cstheme="minorHAnsi"/>
          <w:sz w:val="24"/>
          <w:szCs w:val="24"/>
        </w:rPr>
        <w:t xml:space="preserve"> (IBD)</w:t>
      </w:r>
      <w:r w:rsidRPr="0000776F">
        <w:rPr>
          <w:rFonts w:cstheme="minorHAnsi"/>
          <w:sz w:val="24"/>
          <w:szCs w:val="24"/>
        </w:rPr>
        <w:t xml:space="preserve"> was found to operate at two spatial scales, </w:t>
      </w:r>
      <w:r w:rsidR="00DC6F57" w:rsidRPr="0000776F">
        <w:rPr>
          <w:rFonts w:cstheme="minorHAnsi"/>
          <w:sz w:val="24"/>
          <w:szCs w:val="24"/>
        </w:rPr>
        <w:t>with different sets of GT</w:t>
      </w:r>
      <w:r w:rsidR="00102B33" w:rsidRPr="0000776F">
        <w:rPr>
          <w:rFonts w:cstheme="minorHAnsi"/>
          <w:sz w:val="24"/>
          <w:szCs w:val="24"/>
        </w:rPr>
        <w:t>-</w:t>
      </w:r>
      <w:r w:rsidR="00DC6F57" w:rsidRPr="0000776F">
        <w:rPr>
          <w:rFonts w:cstheme="minorHAnsi"/>
          <w:sz w:val="24"/>
          <w:szCs w:val="24"/>
        </w:rPr>
        <w:t>seq markers involved in each</w:t>
      </w:r>
      <w:r w:rsidR="00386176">
        <w:rPr>
          <w:rFonts w:cstheme="minorHAnsi"/>
          <w:sz w:val="24"/>
          <w:szCs w:val="24"/>
        </w:rPr>
        <w:t xml:space="preserve">. However, small </w:t>
      </w:r>
      <w:r w:rsidRPr="0000776F">
        <w:rPr>
          <w:rFonts w:cstheme="minorHAnsi"/>
          <w:sz w:val="24"/>
          <w:szCs w:val="24"/>
        </w:rPr>
        <w:t xml:space="preserve">sample sizes </w:t>
      </w:r>
      <w:r w:rsidR="00386176">
        <w:rPr>
          <w:rFonts w:cstheme="minorHAnsi"/>
          <w:sz w:val="24"/>
          <w:szCs w:val="24"/>
        </w:rPr>
        <w:t xml:space="preserve">from the </w:t>
      </w:r>
      <w:r w:rsidRPr="0000776F">
        <w:rPr>
          <w:rFonts w:cstheme="minorHAnsi"/>
          <w:sz w:val="24"/>
          <w:szCs w:val="24"/>
        </w:rPr>
        <w:t xml:space="preserve">Siletz and </w:t>
      </w:r>
      <w:r w:rsidRPr="0000776F">
        <w:rPr>
          <w:rFonts w:cstheme="minorHAnsi"/>
          <w:sz w:val="24"/>
          <w:szCs w:val="24"/>
        </w:rPr>
        <w:t xml:space="preserve">Coos </w:t>
      </w:r>
      <w:r w:rsidR="00732CE0">
        <w:rPr>
          <w:rFonts w:cstheme="minorHAnsi"/>
          <w:sz w:val="24"/>
          <w:szCs w:val="24"/>
        </w:rPr>
        <w:t>r</w:t>
      </w:r>
      <w:r w:rsidR="00732CE0" w:rsidRPr="0000776F">
        <w:rPr>
          <w:rFonts w:cstheme="minorHAnsi"/>
          <w:sz w:val="24"/>
          <w:szCs w:val="24"/>
        </w:rPr>
        <w:t>ivers</w:t>
      </w:r>
      <w:r w:rsidR="00732CE0">
        <w:rPr>
          <w:rFonts w:cstheme="minorHAnsi"/>
          <w:sz w:val="24"/>
          <w:szCs w:val="24"/>
        </w:rPr>
        <w:t xml:space="preserve"> </w:t>
      </w:r>
      <w:r w:rsidRPr="0000776F">
        <w:rPr>
          <w:rFonts w:cstheme="minorHAnsi"/>
          <w:sz w:val="24"/>
          <w:szCs w:val="24"/>
        </w:rPr>
        <w:t xml:space="preserve">limits </w:t>
      </w:r>
      <w:r w:rsidRPr="0000776F">
        <w:rPr>
          <w:rFonts w:cstheme="minorHAnsi"/>
          <w:sz w:val="24"/>
          <w:szCs w:val="24"/>
        </w:rPr>
        <w:t>our confidence in this finding.</w:t>
      </w:r>
      <w:r w:rsidR="00EF097E">
        <w:rPr>
          <w:rFonts w:cstheme="minorHAnsi"/>
          <w:sz w:val="24"/>
          <w:szCs w:val="24"/>
        </w:rPr>
        <w:t xml:space="preserve"> </w:t>
      </w:r>
    </w:p>
    <w:p w14:paraId="70015A3B" w14:textId="11638045"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Long distance: </w:t>
      </w:r>
      <w:r w:rsidR="00A3345C" w:rsidRPr="00DE2EED">
        <w:rPr>
          <w:rFonts w:asciiTheme="minorHAnsi" w:hAnsiTheme="minorHAnsi" w:cstheme="minorHAnsi"/>
          <w:sz w:val="24"/>
          <w:szCs w:val="24"/>
        </w:rPr>
        <w:t xml:space="preserve">Strong correlation between genetic differentiation and spatial distance between samples points </w:t>
      </w:r>
      <w:r w:rsidR="00A30456" w:rsidRPr="00DE2EED">
        <w:rPr>
          <w:rFonts w:asciiTheme="minorHAnsi" w:hAnsiTheme="minorHAnsi" w:cstheme="minorHAnsi"/>
          <w:sz w:val="24"/>
          <w:szCs w:val="24"/>
        </w:rPr>
        <w:t>to isolation-by-distance</w:t>
      </w:r>
      <w:r w:rsidRPr="00DE2EED">
        <w:rPr>
          <w:rFonts w:asciiTheme="minorHAnsi" w:hAnsiTheme="minorHAnsi" w:cstheme="minorHAnsi"/>
          <w:sz w:val="24"/>
          <w:szCs w:val="24"/>
        </w:rPr>
        <w:t>,</w:t>
      </w:r>
      <w:r w:rsidR="00A30456" w:rsidRPr="00DE2EED">
        <w:rPr>
          <w:rFonts w:asciiTheme="minorHAnsi" w:hAnsiTheme="minorHAnsi" w:cstheme="minorHAnsi"/>
          <w:sz w:val="24"/>
          <w:szCs w:val="24"/>
        </w:rPr>
        <w:t xml:space="preserve"> but this pattern is strongly driven</w:t>
      </w:r>
      <w:r w:rsidR="00EF7D3A" w:rsidRPr="00DE2EED">
        <w:rPr>
          <w:rFonts w:asciiTheme="minorHAnsi" w:hAnsiTheme="minorHAnsi" w:cstheme="minorHAnsi"/>
          <w:sz w:val="24"/>
          <w:szCs w:val="24"/>
        </w:rPr>
        <w:t xml:space="preserve"> by</w:t>
      </w:r>
      <w:r w:rsidR="00A30456" w:rsidRPr="00DE2EED">
        <w:rPr>
          <w:rFonts w:asciiTheme="minorHAnsi" w:hAnsiTheme="minorHAnsi" w:cstheme="minorHAnsi"/>
          <w:sz w:val="24"/>
          <w:szCs w:val="24"/>
        </w:rPr>
        <w:t xml:space="preserve"> </w:t>
      </w:r>
      <w:commentRangeStart w:id="30"/>
      <w:r w:rsidRPr="00DE2EED">
        <w:rPr>
          <w:rFonts w:asciiTheme="minorHAnsi" w:hAnsiTheme="minorHAnsi" w:cstheme="minorHAnsi"/>
          <w:sz w:val="24"/>
          <w:szCs w:val="24"/>
        </w:rPr>
        <w:t>long spatial distance pairwise comparisons with</w:t>
      </w:r>
      <w:r w:rsidR="00A30456" w:rsidRPr="00DE2EED">
        <w:rPr>
          <w:rFonts w:asciiTheme="minorHAnsi" w:hAnsiTheme="minorHAnsi" w:cstheme="minorHAnsi"/>
          <w:sz w:val="24"/>
          <w:szCs w:val="24"/>
        </w:rPr>
        <w:t xml:space="preserve"> Coos River</w:t>
      </w:r>
      <w:commentRangeEnd w:id="30"/>
      <w:r w:rsidR="006F53ED">
        <w:rPr>
          <w:rStyle w:val="CommentReference"/>
          <w:rFonts w:asciiTheme="minorHAnsi" w:eastAsiaTheme="minorHAnsi" w:hAnsiTheme="minorHAnsi" w:cstheme="minorBidi"/>
        </w:rPr>
        <w:commentReference w:id="30"/>
      </w:r>
      <w:r w:rsidR="00A30456" w:rsidRPr="00DE2EED">
        <w:rPr>
          <w:rFonts w:asciiTheme="minorHAnsi" w:hAnsiTheme="minorHAnsi" w:cstheme="minorHAnsi"/>
          <w:sz w:val="24"/>
          <w:szCs w:val="24"/>
        </w:rPr>
        <w:t xml:space="preserve">, where sample size is small. </w:t>
      </w:r>
    </w:p>
    <w:p w14:paraId="45D10B38" w14:textId="6839B040"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Short-distance: Isolation-by-distance at shorter scales is largely driven by differences between Yaquina and </w:t>
      </w:r>
      <w:r w:rsidR="0051502E" w:rsidRPr="00DE2EED">
        <w:rPr>
          <w:rFonts w:asciiTheme="minorHAnsi" w:hAnsiTheme="minorHAnsi" w:cstheme="minorHAnsi"/>
          <w:sz w:val="24"/>
          <w:szCs w:val="24"/>
        </w:rPr>
        <w:t xml:space="preserve">northern samples (Nehalem, Tillamook and </w:t>
      </w:r>
      <w:proofErr w:type="spellStart"/>
      <w:r w:rsidR="0051502E" w:rsidRPr="00DE2EED">
        <w:rPr>
          <w:rFonts w:asciiTheme="minorHAnsi" w:hAnsiTheme="minorHAnsi" w:cstheme="minorHAnsi"/>
          <w:sz w:val="24"/>
          <w:szCs w:val="24"/>
        </w:rPr>
        <w:t>Netarts</w:t>
      </w:r>
      <w:proofErr w:type="spellEnd"/>
      <w:r w:rsidR="0051502E" w:rsidRPr="00DE2EED">
        <w:rPr>
          <w:rFonts w:asciiTheme="minorHAnsi" w:hAnsiTheme="minorHAnsi" w:cstheme="minorHAnsi"/>
          <w:sz w:val="24"/>
          <w:szCs w:val="24"/>
        </w:rPr>
        <w:t>), which showed limited differentiation from each other</w:t>
      </w:r>
      <w:r w:rsidRPr="00DE2EED">
        <w:rPr>
          <w:rFonts w:asciiTheme="minorHAnsi" w:hAnsiTheme="minorHAnsi" w:cstheme="minorHAnsi"/>
          <w:sz w:val="24"/>
          <w:szCs w:val="24"/>
        </w:rPr>
        <w:t>.</w:t>
      </w:r>
      <w:r w:rsidR="0051502E" w:rsidRPr="00DE2EED">
        <w:rPr>
          <w:rFonts w:asciiTheme="minorHAnsi" w:hAnsiTheme="minorHAnsi" w:cstheme="minorHAnsi"/>
          <w:sz w:val="24"/>
          <w:szCs w:val="24"/>
        </w:rPr>
        <w:t xml:space="preserve"> Siletz was intermediate between these two groups, consistent with </w:t>
      </w:r>
      <w:r w:rsidR="0051502E" w:rsidRPr="00DE2EED">
        <w:rPr>
          <w:rFonts w:asciiTheme="minorHAnsi" w:hAnsiTheme="minorHAnsi" w:cstheme="minorHAnsi"/>
          <w:sz w:val="24"/>
          <w:szCs w:val="24"/>
        </w:rPr>
        <w:lastRenderedPageBreak/>
        <w:t xml:space="preserve">isolation-by-distance at this spatial scale, but limited sample size </w:t>
      </w:r>
      <w:r w:rsidR="006F53ED">
        <w:rPr>
          <w:rFonts w:asciiTheme="minorHAnsi" w:hAnsiTheme="minorHAnsi" w:cstheme="minorHAnsi"/>
          <w:sz w:val="24"/>
          <w:szCs w:val="24"/>
        </w:rPr>
        <w:t>from the</w:t>
      </w:r>
      <w:r w:rsidR="006F53ED" w:rsidRPr="00DE2EED">
        <w:rPr>
          <w:rFonts w:asciiTheme="minorHAnsi" w:hAnsiTheme="minorHAnsi" w:cstheme="minorHAnsi"/>
          <w:sz w:val="24"/>
          <w:szCs w:val="24"/>
        </w:rPr>
        <w:t xml:space="preserve"> </w:t>
      </w:r>
      <w:r w:rsidR="0051502E" w:rsidRPr="00DE2EED">
        <w:rPr>
          <w:rFonts w:asciiTheme="minorHAnsi" w:hAnsiTheme="minorHAnsi" w:cstheme="minorHAnsi"/>
          <w:sz w:val="24"/>
          <w:szCs w:val="24"/>
        </w:rPr>
        <w:t xml:space="preserve">Siletz </w:t>
      </w:r>
      <w:r w:rsidR="006F53ED">
        <w:rPr>
          <w:rFonts w:asciiTheme="minorHAnsi" w:hAnsiTheme="minorHAnsi" w:cstheme="minorHAnsi"/>
          <w:sz w:val="24"/>
          <w:szCs w:val="24"/>
        </w:rPr>
        <w:t xml:space="preserve">River </w:t>
      </w:r>
      <w:r w:rsidR="0051502E" w:rsidRPr="00DE2EED">
        <w:rPr>
          <w:rFonts w:asciiTheme="minorHAnsi" w:hAnsiTheme="minorHAnsi" w:cstheme="minorHAnsi"/>
          <w:sz w:val="24"/>
          <w:szCs w:val="24"/>
        </w:rPr>
        <w:t>challenges the strength of this inference.</w:t>
      </w:r>
      <w:r w:rsidRPr="00DE2EED">
        <w:rPr>
          <w:rFonts w:asciiTheme="minorHAnsi" w:hAnsiTheme="minorHAnsi" w:cstheme="minorHAnsi"/>
          <w:sz w:val="24"/>
          <w:szCs w:val="24"/>
        </w:rPr>
        <w:t xml:space="preserve"> </w:t>
      </w:r>
    </w:p>
    <w:p w14:paraId="70727DAB" w14:textId="04A8707A" w:rsidR="00EF7D3A" w:rsidRPr="00DE2EED" w:rsidRDefault="00AB10CC"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E</w:t>
      </w:r>
      <w:r w:rsidR="00FC4B9C" w:rsidRPr="00DE2EED">
        <w:rPr>
          <w:rFonts w:asciiTheme="minorHAnsi" w:hAnsiTheme="minorHAnsi" w:cstheme="minorHAnsi"/>
          <w:sz w:val="24"/>
          <w:szCs w:val="24"/>
        </w:rPr>
        <w:t>ach</w:t>
      </w:r>
      <w:r w:rsidR="00B60CA0" w:rsidRPr="00DE2EED">
        <w:rPr>
          <w:rFonts w:asciiTheme="minorHAnsi" w:hAnsiTheme="minorHAnsi" w:cstheme="minorHAnsi"/>
          <w:sz w:val="24"/>
          <w:szCs w:val="24"/>
        </w:rPr>
        <w:t xml:space="preserve"> </w:t>
      </w:r>
      <w:r w:rsidR="00476BCB" w:rsidRPr="00DE2EED">
        <w:rPr>
          <w:rFonts w:asciiTheme="minorHAnsi" w:hAnsiTheme="minorHAnsi" w:cstheme="minorHAnsi"/>
          <w:sz w:val="24"/>
          <w:szCs w:val="24"/>
        </w:rPr>
        <w:t>redundant</w:t>
      </w:r>
      <w:r w:rsidR="00B60CA0" w:rsidRPr="00DE2EED">
        <w:rPr>
          <w:rFonts w:asciiTheme="minorHAnsi" w:hAnsiTheme="minorHAnsi" w:cstheme="minorHAnsi"/>
          <w:sz w:val="24"/>
          <w:szCs w:val="24"/>
        </w:rPr>
        <w:t xml:space="preserve"> ax</w:t>
      </w:r>
      <w:r w:rsidR="00FC4B9C" w:rsidRPr="00DE2EED">
        <w:rPr>
          <w:rFonts w:asciiTheme="minorHAnsi" w:hAnsiTheme="minorHAnsi" w:cstheme="minorHAnsi"/>
          <w:sz w:val="24"/>
          <w:szCs w:val="24"/>
        </w:rPr>
        <w:t>i</w:t>
      </w:r>
      <w:r w:rsidR="00B60CA0" w:rsidRPr="00DE2EED">
        <w:rPr>
          <w:rFonts w:asciiTheme="minorHAnsi" w:hAnsiTheme="minorHAnsi" w:cstheme="minorHAnsi"/>
          <w:sz w:val="24"/>
          <w:szCs w:val="24"/>
        </w:rPr>
        <w:t>s</w:t>
      </w:r>
      <w:r w:rsidRPr="00DE2EED">
        <w:rPr>
          <w:rFonts w:asciiTheme="minorHAnsi" w:hAnsiTheme="minorHAnsi" w:cstheme="minorHAnsi"/>
          <w:sz w:val="24"/>
          <w:szCs w:val="24"/>
        </w:rPr>
        <w:t xml:space="preserve"> fitted by the RDA</w:t>
      </w:r>
      <w:r w:rsidR="00B60CA0" w:rsidRPr="00DE2EED">
        <w:rPr>
          <w:rFonts w:asciiTheme="minorHAnsi" w:hAnsiTheme="minorHAnsi" w:cstheme="minorHAnsi"/>
          <w:sz w:val="24"/>
          <w:szCs w:val="24"/>
        </w:rPr>
        <w:t xml:space="preserve"> capture</w:t>
      </w:r>
      <w:r w:rsidR="00FC4B9C" w:rsidRPr="00DE2EED">
        <w:rPr>
          <w:rFonts w:asciiTheme="minorHAnsi" w:hAnsiTheme="minorHAnsi" w:cstheme="minorHAnsi"/>
          <w:sz w:val="24"/>
          <w:szCs w:val="24"/>
        </w:rPr>
        <w:t>s</w:t>
      </w:r>
      <w:r w:rsidR="00B60CA0" w:rsidRPr="00DE2EED">
        <w:rPr>
          <w:rFonts w:asciiTheme="minorHAnsi" w:hAnsiTheme="minorHAnsi" w:cstheme="minorHAnsi"/>
          <w:sz w:val="24"/>
          <w:szCs w:val="24"/>
        </w:rPr>
        <w:t xml:space="preserve"> </w:t>
      </w:r>
      <w:r w:rsidR="00FC4B9C" w:rsidRPr="00DE2EED">
        <w:rPr>
          <w:rFonts w:asciiTheme="minorHAnsi" w:hAnsiTheme="minorHAnsi" w:cstheme="minorHAnsi"/>
          <w:sz w:val="24"/>
          <w:szCs w:val="24"/>
        </w:rPr>
        <w:t>an orthogonal component of the</w:t>
      </w:r>
      <w:r w:rsidR="00B60CA0" w:rsidRPr="00DE2EED">
        <w:rPr>
          <w:rFonts w:asciiTheme="minorHAnsi" w:hAnsiTheme="minorHAnsi" w:cstheme="minorHAnsi"/>
          <w:sz w:val="24"/>
          <w:szCs w:val="24"/>
        </w:rPr>
        <w:t xml:space="preserve"> relationship between </w:t>
      </w:r>
      <w:r w:rsidR="00FC4B9C" w:rsidRPr="00DE2EED">
        <w:rPr>
          <w:rFonts w:asciiTheme="minorHAnsi" w:hAnsiTheme="minorHAnsi" w:cstheme="minorHAnsi"/>
          <w:sz w:val="24"/>
          <w:szCs w:val="24"/>
        </w:rPr>
        <w:t xml:space="preserve">the </w:t>
      </w:r>
      <w:r w:rsidR="00476BCB" w:rsidRPr="00DE2EED">
        <w:rPr>
          <w:rFonts w:asciiTheme="minorHAnsi" w:hAnsiTheme="minorHAnsi" w:cstheme="minorHAnsi"/>
          <w:sz w:val="24"/>
          <w:szCs w:val="24"/>
        </w:rPr>
        <w:t xml:space="preserve">genetic </w:t>
      </w:r>
      <w:r w:rsidR="00FC4B9C" w:rsidRPr="00DE2EED">
        <w:rPr>
          <w:rFonts w:asciiTheme="minorHAnsi" w:hAnsiTheme="minorHAnsi" w:cstheme="minorHAnsi"/>
          <w:sz w:val="24"/>
          <w:szCs w:val="24"/>
        </w:rPr>
        <w:t xml:space="preserve">and </w:t>
      </w:r>
      <w:r w:rsidR="00476BCB" w:rsidRPr="00DE2EED">
        <w:rPr>
          <w:rFonts w:asciiTheme="minorHAnsi" w:hAnsiTheme="minorHAnsi" w:cstheme="minorHAnsi"/>
          <w:sz w:val="24"/>
          <w:szCs w:val="24"/>
        </w:rPr>
        <w:t xml:space="preserve">spatial </w:t>
      </w:r>
      <w:r w:rsidR="00FC4B9C" w:rsidRPr="00DE2EED">
        <w:rPr>
          <w:rFonts w:asciiTheme="minorHAnsi" w:hAnsiTheme="minorHAnsi" w:cstheme="minorHAnsi"/>
          <w:sz w:val="24"/>
          <w:szCs w:val="24"/>
        </w:rPr>
        <w:t>variation</w:t>
      </w:r>
      <w:r w:rsidR="00476BCB" w:rsidRPr="00DE2EED">
        <w:rPr>
          <w:rFonts w:asciiTheme="minorHAnsi" w:hAnsiTheme="minorHAnsi" w:cstheme="minorHAnsi"/>
          <w:sz w:val="24"/>
          <w:szCs w:val="24"/>
        </w:rPr>
        <w:t xml:space="preserve"> among individuals. </w:t>
      </w:r>
      <w:r w:rsidR="00FC4B9C" w:rsidRPr="00DE2EED">
        <w:rPr>
          <w:rFonts w:asciiTheme="minorHAnsi" w:hAnsiTheme="minorHAnsi" w:cstheme="minorHAnsi"/>
          <w:sz w:val="24"/>
          <w:szCs w:val="24"/>
        </w:rPr>
        <w:t xml:space="preserve">In our </w:t>
      </w:r>
      <w:r w:rsidR="00EC1D83" w:rsidRPr="00DE2EED">
        <w:rPr>
          <w:rFonts w:asciiTheme="minorHAnsi" w:hAnsiTheme="minorHAnsi" w:cstheme="minorHAnsi"/>
          <w:sz w:val="24"/>
          <w:szCs w:val="24"/>
        </w:rPr>
        <w:t>results</w:t>
      </w:r>
      <w:r w:rsidR="00FC4B9C" w:rsidRPr="00DE2EED">
        <w:rPr>
          <w:rFonts w:asciiTheme="minorHAnsi" w:hAnsiTheme="minorHAnsi" w:cstheme="minorHAnsi"/>
          <w:sz w:val="24"/>
          <w:szCs w:val="24"/>
        </w:rPr>
        <w:t>, t</w:t>
      </w:r>
      <w:r w:rsidR="00476BCB" w:rsidRPr="00DE2EED">
        <w:rPr>
          <w:rFonts w:asciiTheme="minorHAnsi" w:hAnsiTheme="minorHAnsi" w:cstheme="minorHAnsi"/>
          <w:sz w:val="24"/>
          <w:szCs w:val="24"/>
        </w:rPr>
        <w:t xml:space="preserve">he </w:t>
      </w:r>
      <w:r w:rsidR="00FC4B9C" w:rsidRPr="00DE2EED">
        <w:rPr>
          <w:rFonts w:asciiTheme="minorHAnsi" w:hAnsiTheme="minorHAnsi" w:cstheme="minorHAnsi"/>
          <w:sz w:val="24"/>
          <w:szCs w:val="24"/>
        </w:rPr>
        <w:t xml:space="preserve">first such redundant axis is driven by short-scale spatial distance and mostly clusters Yaquina </w:t>
      </w:r>
      <w:r w:rsidR="006F53ED">
        <w:rPr>
          <w:rFonts w:asciiTheme="minorHAnsi" w:hAnsiTheme="minorHAnsi" w:cstheme="minorHAnsi"/>
          <w:sz w:val="24"/>
          <w:szCs w:val="24"/>
        </w:rPr>
        <w:t xml:space="preserve">River </w:t>
      </w:r>
      <w:r w:rsidR="00FC4B9C" w:rsidRPr="00DE2EED">
        <w:rPr>
          <w:rFonts w:asciiTheme="minorHAnsi" w:hAnsiTheme="minorHAnsi" w:cstheme="minorHAnsi"/>
          <w:sz w:val="24"/>
          <w:szCs w:val="24"/>
        </w:rPr>
        <w:t xml:space="preserve">samples </w:t>
      </w:r>
      <w:r w:rsidR="00E47A42" w:rsidRPr="00DE2EED">
        <w:rPr>
          <w:rFonts w:asciiTheme="minorHAnsi" w:hAnsiTheme="minorHAnsi" w:cstheme="minorHAnsi"/>
          <w:sz w:val="24"/>
          <w:szCs w:val="24"/>
        </w:rPr>
        <w:t xml:space="preserve">separately </w:t>
      </w:r>
      <w:r w:rsidR="00FC4B9C" w:rsidRPr="00DE2EED">
        <w:rPr>
          <w:rFonts w:asciiTheme="minorHAnsi" w:hAnsiTheme="minorHAnsi" w:cstheme="minorHAnsi"/>
          <w:sz w:val="24"/>
          <w:szCs w:val="24"/>
        </w:rPr>
        <w:t xml:space="preserve">from all other samples, with </w:t>
      </w:r>
      <w:r w:rsidR="006F53ED">
        <w:rPr>
          <w:rFonts w:asciiTheme="minorHAnsi" w:hAnsiTheme="minorHAnsi" w:cstheme="minorHAnsi"/>
          <w:sz w:val="24"/>
          <w:szCs w:val="24"/>
        </w:rPr>
        <w:t xml:space="preserve">an </w:t>
      </w:r>
      <w:r w:rsidR="006F53ED" w:rsidRPr="00DE2EED">
        <w:rPr>
          <w:rFonts w:asciiTheme="minorHAnsi" w:hAnsiTheme="minorHAnsi" w:cstheme="minorHAnsi"/>
          <w:sz w:val="24"/>
          <w:szCs w:val="24"/>
        </w:rPr>
        <w:t xml:space="preserve">intermediate </w:t>
      </w:r>
      <w:proofErr w:type="spellStart"/>
      <w:r w:rsidR="00FC4B9C" w:rsidRPr="00DE2EED">
        <w:rPr>
          <w:rFonts w:asciiTheme="minorHAnsi" w:hAnsiTheme="minorHAnsi" w:cstheme="minorHAnsi"/>
          <w:sz w:val="24"/>
          <w:szCs w:val="24"/>
        </w:rPr>
        <w:t>Siletz</w:t>
      </w:r>
      <w:r w:rsidR="006F53ED">
        <w:rPr>
          <w:rFonts w:asciiTheme="minorHAnsi" w:hAnsiTheme="minorHAnsi" w:cstheme="minorHAnsi"/>
          <w:sz w:val="24"/>
          <w:szCs w:val="24"/>
        </w:rPr>
        <w:t>cluster</w:t>
      </w:r>
      <w:proofErr w:type="spellEnd"/>
      <w:r w:rsidR="00FC4B9C" w:rsidRPr="00DE2EED">
        <w:rPr>
          <w:rFonts w:asciiTheme="minorHAnsi" w:hAnsiTheme="minorHAnsi" w:cstheme="minorHAnsi"/>
          <w:sz w:val="24"/>
          <w:szCs w:val="24"/>
        </w:rPr>
        <w:t xml:space="preserve">. The second axis is driven by long-scale spatial distance and mostly clusters Coos samples from all other samples. </w:t>
      </w:r>
      <w:r w:rsidR="00EF7D3A" w:rsidRPr="00DE2EED">
        <w:rPr>
          <w:rFonts w:asciiTheme="minorHAnsi" w:hAnsiTheme="minorHAnsi" w:cstheme="minorHAnsi"/>
          <w:sz w:val="24"/>
          <w:szCs w:val="24"/>
        </w:rPr>
        <w:t>Th</w:t>
      </w:r>
      <w:r w:rsidR="00FC4B9C" w:rsidRPr="00DE2EED">
        <w:rPr>
          <w:rFonts w:asciiTheme="minorHAnsi" w:hAnsiTheme="minorHAnsi" w:cstheme="minorHAnsi"/>
          <w:sz w:val="24"/>
          <w:szCs w:val="24"/>
        </w:rPr>
        <w:t>ese findings suggest that</w:t>
      </w:r>
      <w:r w:rsidR="00EF7D3A" w:rsidRPr="00DE2EED">
        <w:rPr>
          <w:rFonts w:asciiTheme="minorHAnsi" w:hAnsiTheme="minorHAnsi" w:cstheme="minorHAnsi"/>
          <w:sz w:val="24"/>
          <w:szCs w:val="24"/>
        </w:rPr>
        <w:t xml:space="preserve"> spatial genetic patterns at short </w:t>
      </w:r>
      <w:r w:rsidR="00FC4B9C" w:rsidRPr="00DE2EED">
        <w:rPr>
          <w:rFonts w:asciiTheme="minorHAnsi" w:hAnsiTheme="minorHAnsi" w:cstheme="minorHAnsi"/>
          <w:sz w:val="24"/>
          <w:szCs w:val="24"/>
        </w:rPr>
        <w:t xml:space="preserve">and long scales </w:t>
      </w:r>
      <w:r w:rsidR="00EF7D3A" w:rsidRPr="00DE2EED">
        <w:rPr>
          <w:rFonts w:asciiTheme="minorHAnsi" w:hAnsiTheme="minorHAnsi" w:cstheme="minorHAnsi"/>
          <w:sz w:val="24"/>
          <w:szCs w:val="24"/>
        </w:rPr>
        <w:t xml:space="preserve">are driven by </w:t>
      </w:r>
      <w:r w:rsidRPr="00DE2EED">
        <w:rPr>
          <w:rFonts w:asciiTheme="minorHAnsi" w:hAnsiTheme="minorHAnsi" w:cstheme="minorHAnsi"/>
          <w:sz w:val="24"/>
          <w:szCs w:val="24"/>
        </w:rPr>
        <w:t>differentiation at different sets of genes</w:t>
      </w:r>
      <w:r w:rsidR="00FC4B9C" w:rsidRPr="00DE2EED">
        <w:rPr>
          <w:rFonts w:asciiTheme="minorHAnsi" w:hAnsiTheme="minorHAnsi" w:cstheme="minorHAnsi"/>
          <w:sz w:val="24"/>
          <w:szCs w:val="24"/>
        </w:rPr>
        <w:t xml:space="preserve">. However, findings at both </w:t>
      </w:r>
      <w:r w:rsidRPr="00DE2EED">
        <w:rPr>
          <w:rFonts w:asciiTheme="minorHAnsi" w:hAnsiTheme="minorHAnsi" w:cstheme="minorHAnsi"/>
          <w:sz w:val="24"/>
          <w:szCs w:val="24"/>
        </w:rPr>
        <w:t>short and long</w:t>
      </w:r>
      <w:r w:rsidR="00FC4B9C" w:rsidRPr="00DE2EED">
        <w:rPr>
          <w:rFonts w:asciiTheme="minorHAnsi" w:hAnsiTheme="minorHAnsi" w:cstheme="minorHAnsi"/>
          <w:sz w:val="24"/>
          <w:szCs w:val="24"/>
        </w:rPr>
        <w:t xml:space="preserve"> scales are strongly influenced by data at spatial distances where sample size is small (Siletz and Coos)</w:t>
      </w:r>
    </w:p>
    <w:p w14:paraId="05EADC32" w14:textId="22FD3301" w:rsidR="00EF097E" w:rsidRDefault="00C27B33" w:rsidP="009D00D3">
      <w:pPr>
        <w:contextualSpacing/>
        <w:rPr>
          <w:rFonts w:cstheme="minorHAnsi"/>
          <w:sz w:val="24"/>
          <w:szCs w:val="24"/>
        </w:rPr>
      </w:pPr>
      <w:r w:rsidRPr="00EF097E">
        <w:rPr>
          <w:rFonts w:cstheme="minorHAnsi"/>
          <w:sz w:val="24"/>
          <w:szCs w:val="24"/>
        </w:rPr>
        <w:t xml:space="preserve">Future sampling </w:t>
      </w:r>
      <w:r w:rsidR="00EF097E">
        <w:rPr>
          <w:rFonts w:cstheme="minorHAnsi"/>
          <w:sz w:val="24"/>
          <w:szCs w:val="24"/>
        </w:rPr>
        <w:t xml:space="preserve">efforts </w:t>
      </w:r>
      <w:r w:rsidR="00174C95" w:rsidRPr="00EF097E">
        <w:rPr>
          <w:rFonts w:cstheme="minorHAnsi"/>
          <w:sz w:val="24"/>
          <w:szCs w:val="24"/>
        </w:rPr>
        <w:t>should</w:t>
      </w:r>
      <w:r w:rsidR="00DA7630" w:rsidRPr="00EF097E">
        <w:rPr>
          <w:rFonts w:cstheme="minorHAnsi"/>
          <w:sz w:val="24"/>
          <w:szCs w:val="24"/>
        </w:rPr>
        <w:t xml:space="preserve"> focus on the same basins to determine if findings are consistent across years</w:t>
      </w:r>
      <w:r w:rsidR="00174C95" w:rsidRPr="00EF097E">
        <w:rPr>
          <w:rFonts w:cstheme="minorHAnsi"/>
          <w:sz w:val="24"/>
          <w:szCs w:val="24"/>
        </w:rPr>
        <w:t xml:space="preserve"> but with particular focus on</w:t>
      </w:r>
      <w:r w:rsidR="00606D26">
        <w:rPr>
          <w:rFonts w:cstheme="minorHAnsi"/>
          <w:sz w:val="24"/>
          <w:szCs w:val="24"/>
        </w:rPr>
        <w:t xml:space="preserve"> the</w:t>
      </w:r>
      <w:r w:rsidR="00174C95" w:rsidRPr="00EF097E">
        <w:rPr>
          <w:rFonts w:cstheme="minorHAnsi"/>
          <w:sz w:val="24"/>
          <w:szCs w:val="24"/>
        </w:rPr>
        <w:t xml:space="preserve"> </w:t>
      </w:r>
      <w:proofErr w:type="spellStart"/>
      <w:r w:rsidR="00DA7630" w:rsidRPr="00EF097E">
        <w:rPr>
          <w:rFonts w:cstheme="minorHAnsi"/>
          <w:sz w:val="24"/>
          <w:szCs w:val="24"/>
        </w:rPr>
        <w:t>Netarts</w:t>
      </w:r>
      <w:proofErr w:type="spellEnd"/>
      <w:r w:rsidR="00DA7630" w:rsidRPr="00EF097E">
        <w:rPr>
          <w:rFonts w:cstheme="minorHAnsi"/>
          <w:sz w:val="24"/>
          <w:szCs w:val="24"/>
        </w:rPr>
        <w:t xml:space="preserve"> and Siletz </w:t>
      </w:r>
      <w:r w:rsidR="006F53ED">
        <w:rPr>
          <w:rFonts w:cstheme="minorHAnsi"/>
          <w:sz w:val="24"/>
          <w:szCs w:val="24"/>
        </w:rPr>
        <w:t xml:space="preserve">rivers </w:t>
      </w:r>
      <w:r w:rsidR="00DA7630" w:rsidRPr="00EF097E">
        <w:rPr>
          <w:rFonts w:cstheme="minorHAnsi"/>
          <w:sz w:val="24"/>
          <w:szCs w:val="24"/>
        </w:rPr>
        <w:t>to increase sample sizes</w:t>
      </w:r>
      <w:r w:rsidR="00174C95" w:rsidRPr="00EF097E">
        <w:rPr>
          <w:rFonts w:cstheme="minorHAnsi"/>
          <w:sz w:val="24"/>
          <w:szCs w:val="24"/>
        </w:rPr>
        <w:t xml:space="preserve">.  </w:t>
      </w:r>
      <w:commentRangeStart w:id="31"/>
      <w:r w:rsidR="00BE625B">
        <w:rPr>
          <w:rFonts w:cstheme="minorHAnsi"/>
          <w:sz w:val="24"/>
          <w:szCs w:val="24"/>
        </w:rPr>
        <w:t>Furthermore</w:t>
      </w:r>
      <w:r w:rsidR="00BA3479" w:rsidRPr="00EF097E">
        <w:rPr>
          <w:rFonts w:cstheme="minorHAnsi"/>
          <w:sz w:val="24"/>
          <w:szCs w:val="24"/>
        </w:rPr>
        <w:t>,</w:t>
      </w:r>
      <w:r w:rsidR="000D4BF8">
        <w:rPr>
          <w:rFonts w:cstheme="minorHAnsi"/>
          <w:sz w:val="24"/>
          <w:szCs w:val="24"/>
        </w:rPr>
        <w:t xml:space="preserve"> </w:t>
      </w:r>
      <w:r w:rsidR="00BA3479" w:rsidRPr="00EF097E">
        <w:rPr>
          <w:rFonts w:cstheme="minorHAnsi"/>
          <w:sz w:val="24"/>
          <w:szCs w:val="24"/>
        </w:rPr>
        <w:t>additional samples collected south of the Yaquina River (e.g.</w:t>
      </w:r>
      <w:r w:rsidR="00BA3479">
        <w:rPr>
          <w:rFonts w:cstheme="minorHAnsi"/>
          <w:sz w:val="24"/>
          <w:szCs w:val="24"/>
        </w:rPr>
        <w:t>,</w:t>
      </w:r>
      <w:r w:rsidR="00BA3479" w:rsidRPr="00EF097E">
        <w:rPr>
          <w:rFonts w:cstheme="minorHAnsi"/>
          <w:sz w:val="24"/>
          <w:szCs w:val="24"/>
        </w:rPr>
        <w:t xml:space="preserve"> Coos River)</w:t>
      </w:r>
      <w:r w:rsidR="0042056F">
        <w:rPr>
          <w:rFonts w:cstheme="minorHAnsi"/>
          <w:sz w:val="24"/>
          <w:szCs w:val="24"/>
        </w:rPr>
        <w:t xml:space="preserve">, </w:t>
      </w:r>
      <w:r w:rsidR="00BE625B">
        <w:rPr>
          <w:rFonts w:cstheme="minorHAnsi"/>
          <w:sz w:val="24"/>
          <w:szCs w:val="24"/>
        </w:rPr>
        <w:t>and in other coast</w:t>
      </w:r>
      <w:r w:rsidR="004E111F">
        <w:rPr>
          <w:rFonts w:cstheme="minorHAnsi"/>
          <w:sz w:val="24"/>
          <w:szCs w:val="24"/>
        </w:rPr>
        <w:t>al</w:t>
      </w:r>
      <w:r w:rsidR="00BE625B">
        <w:rPr>
          <w:rFonts w:cstheme="minorHAnsi"/>
          <w:sz w:val="24"/>
          <w:szCs w:val="24"/>
        </w:rPr>
        <w:t xml:space="preserve"> rivers with regular Chum Salmon presence</w:t>
      </w:r>
      <w:r w:rsidR="0042056F">
        <w:rPr>
          <w:rFonts w:cstheme="minorHAnsi"/>
          <w:sz w:val="24"/>
          <w:szCs w:val="24"/>
        </w:rPr>
        <w:t xml:space="preserve"> (e.g., </w:t>
      </w:r>
      <w:proofErr w:type="spellStart"/>
      <w:r w:rsidR="0042056F">
        <w:rPr>
          <w:rFonts w:cstheme="minorHAnsi"/>
          <w:sz w:val="24"/>
          <w:szCs w:val="24"/>
        </w:rPr>
        <w:t>Necanicu</w:t>
      </w:r>
      <w:r w:rsidR="004E111F">
        <w:rPr>
          <w:rFonts w:cstheme="minorHAnsi"/>
          <w:sz w:val="24"/>
          <w:szCs w:val="24"/>
        </w:rPr>
        <w:t>m</w:t>
      </w:r>
      <w:proofErr w:type="spellEnd"/>
      <w:r w:rsidR="004E111F">
        <w:rPr>
          <w:rFonts w:cstheme="minorHAnsi"/>
          <w:sz w:val="24"/>
          <w:szCs w:val="24"/>
        </w:rPr>
        <w:t xml:space="preserve">, </w:t>
      </w:r>
      <w:r w:rsidR="0042056F">
        <w:rPr>
          <w:rFonts w:cstheme="minorHAnsi"/>
          <w:sz w:val="24"/>
          <w:szCs w:val="24"/>
        </w:rPr>
        <w:t>Nestucca</w:t>
      </w:r>
      <w:r w:rsidR="004E111F">
        <w:rPr>
          <w:rFonts w:cstheme="minorHAnsi"/>
          <w:sz w:val="24"/>
          <w:szCs w:val="24"/>
        </w:rPr>
        <w:t>, and Salmon</w:t>
      </w:r>
      <w:r w:rsidR="0042056F">
        <w:rPr>
          <w:rFonts w:cstheme="minorHAnsi"/>
          <w:sz w:val="24"/>
          <w:szCs w:val="24"/>
        </w:rPr>
        <w:t>), w</w:t>
      </w:r>
      <w:r w:rsidR="00BA3479" w:rsidRPr="00EF097E">
        <w:rPr>
          <w:rFonts w:cstheme="minorHAnsi"/>
          <w:sz w:val="24"/>
          <w:szCs w:val="24"/>
        </w:rPr>
        <w:t xml:space="preserve">ould provide greater insight into the </w:t>
      </w:r>
      <w:r w:rsidR="00BA3479">
        <w:rPr>
          <w:rFonts w:cstheme="minorHAnsi"/>
          <w:sz w:val="24"/>
          <w:szCs w:val="24"/>
        </w:rPr>
        <w:t xml:space="preserve">potential </w:t>
      </w:r>
      <w:r w:rsidR="00BA3479" w:rsidRPr="00EF097E">
        <w:rPr>
          <w:rFonts w:cstheme="minorHAnsi"/>
          <w:sz w:val="24"/>
          <w:szCs w:val="24"/>
        </w:rPr>
        <w:t>patterns of IBD.</w:t>
      </w:r>
      <w:commentRangeEnd w:id="31"/>
      <w:r w:rsidR="00BA3479">
        <w:rPr>
          <w:rStyle w:val="CommentReference"/>
        </w:rPr>
        <w:commentReference w:id="31"/>
      </w:r>
    </w:p>
    <w:p w14:paraId="013B8DD4" w14:textId="77777777" w:rsidR="00D85374" w:rsidRDefault="00D85374" w:rsidP="009D00D3">
      <w:pPr>
        <w:contextualSpacing/>
        <w:rPr>
          <w:rFonts w:cstheme="minorHAnsi"/>
          <w:sz w:val="24"/>
          <w:szCs w:val="24"/>
        </w:rPr>
      </w:pPr>
    </w:p>
    <w:p w14:paraId="585CC64B" w14:textId="598FB8C0" w:rsidR="00555DE2" w:rsidRPr="00EF097E" w:rsidRDefault="00EF097E" w:rsidP="009D00D3">
      <w:pPr>
        <w:contextualSpacing/>
        <w:rPr>
          <w:rFonts w:cstheme="minorHAnsi"/>
          <w:sz w:val="24"/>
          <w:szCs w:val="24"/>
        </w:rPr>
      </w:pPr>
      <w:commentRangeStart w:id="32"/>
      <w:commentRangeStart w:id="33"/>
      <w:r>
        <w:rPr>
          <w:rFonts w:cstheme="minorHAnsi"/>
          <w:sz w:val="24"/>
          <w:szCs w:val="24"/>
        </w:rPr>
        <w:t>As mentioned above, t</w:t>
      </w:r>
      <w:r w:rsidR="00555DE2" w:rsidRPr="00EF097E">
        <w:rPr>
          <w:rFonts w:cstheme="minorHAnsi"/>
          <w:sz w:val="24"/>
          <w:szCs w:val="24"/>
        </w:rPr>
        <w:t xml:space="preserve">here is no evidence of population genetic structure within </w:t>
      </w:r>
      <w:r w:rsidR="004607A9" w:rsidRPr="00EF097E">
        <w:rPr>
          <w:rFonts w:cstheme="minorHAnsi"/>
          <w:sz w:val="24"/>
          <w:szCs w:val="24"/>
        </w:rPr>
        <w:t xml:space="preserve">the </w:t>
      </w:r>
      <w:r w:rsidR="00555DE2" w:rsidRPr="00EF097E">
        <w:rPr>
          <w:rFonts w:cstheme="minorHAnsi"/>
          <w:sz w:val="24"/>
          <w:szCs w:val="24"/>
        </w:rPr>
        <w:t xml:space="preserve">Tillamook </w:t>
      </w:r>
      <w:r w:rsidR="004607A9" w:rsidRPr="00EF097E">
        <w:rPr>
          <w:rFonts w:cstheme="minorHAnsi"/>
          <w:sz w:val="24"/>
          <w:szCs w:val="24"/>
        </w:rPr>
        <w:t>B</w:t>
      </w:r>
      <w:r w:rsidR="00555DE2" w:rsidRPr="00EF097E">
        <w:rPr>
          <w:rFonts w:cstheme="minorHAnsi"/>
          <w:sz w:val="24"/>
          <w:szCs w:val="24"/>
        </w:rPr>
        <w:t>asin</w:t>
      </w:r>
      <w:r w:rsidR="00F64A69" w:rsidRPr="00EF097E">
        <w:rPr>
          <w:rFonts w:cstheme="minorHAnsi"/>
          <w:sz w:val="24"/>
          <w:szCs w:val="24"/>
        </w:rPr>
        <w:t xml:space="preserve"> based on the 350 </w:t>
      </w:r>
      <w:r w:rsidR="00E47A42" w:rsidRPr="00EF097E">
        <w:rPr>
          <w:rFonts w:cstheme="minorHAnsi"/>
          <w:sz w:val="24"/>
          <w:szCs w:val="24"/>
        </w:rPr>
        <w:t>markers</w:t>
      </w:r>
      <w:r w:rsidR="00F64A69" w:rsidRPr="00EF097E">
        <w:rPr>
          <w:rFonts w:cstheme="minorHAnsi"/>
          <w:sz w:val="24"/>
          <w:szCs w:val="24"/>
        </w:rPr>
        <w:t xml:space="preserve"> examined in this study</w:t>
      </w:r>
      <w:r w:rsidR="00555DE2" w:rsidRPr="00EF097E">
        <w:rPr>
          <w:rFonts w:cstheme="minorHAnsi"/>
          <w:sz w:val="24"/>
          <w:szCs w:val="24"/>
        </w:rPr>
        <w:t xml:space="preserve">. </w:t>
      </w:r>
      <w:r w:rsidR="00E47A42" w:rsidRPr="00EF097E">
        <w:rPr>
          <w:rFonts w:cstheme="minorHAns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sidRPr="00EF097E">
        <w:rPr>
          <w:rFonts w:cstheme="minorHAnsi"/>
          <w:sz w:val="24"/>
          <w:szCs w:val="24"/>
        </w:rPr>
        <w:t>the</w:t>
      </w:r>
      <w:r w:rsidR="00E47A42" w:rsidRPr="00EF097E">
        <w:rPr>
          <w:rFonts w:cstheme="minorHAnsi"/>
          <w:sz w:val="24"/>
          <w:szCs w:val="24"/>
        </w:rPr>
        <w:t xml:space="preserve"> data, ecologically relevant genetic differences may exist at regions of the genome not tagged by the genetic markers analyzed in this study.</w:t>
      </w:r>
      <w:commentRangeEnd w:id="32"/>
      <w:r w:rsidR="008C0844">
        <w:rPr>
          <w:rStyle w:val="CommentReference"/>
        </w:rPr>
        <w:commentReference w:id="32"/>
      </w:r>
      <w:commentRangeEnd w:id="33"/>
      <w:r w:rsidR="00657849">
        <w:rPr>
          <w:rStyle w:val="CommentReference"/>
        </w:rPr>
        <w:commentReference w:id="33"/>
      </w:r>
    </w:p>
    <w:p w14:paraId="5B67F6E0" w14:textId="77777777" w:rsidR="00DF4DDA" w:rsidRPr="00DE2EED" w:rsidRDefault="00DF4DDA" w:rsidP="009D00D3">
      <w:pPr>
        <w:contextualSpacing/>
        <w:rPr>
          <w:rFonts w:cstheme="minorHAnsi"/>
          <w:sz w:val="24"/>
          <w:szCs w:val="24"/>
        </w:rPr>
      </w:pPr>
    </w:p>
    <w:p w14:paraId="31FD7E7F" w14:textId="77777777" w:rsidR="00144E70" w:rsidRPr="00D90081" w:rsidRDefault="00144E70" w:rsidP="009D00D3">
      <w:pPr>
        <w:pStyle w:val="Heading1"/>
        <w:contextualSpacing/>
        <w:rPr>
          <w:rFonts w:asciiTheme="minorHAnsi" w:hAnsiTheme="minorHAnsi"/>
        </w:rPr>
      </w:pPr>
      <w:bookmarkStart w:id="34" w:name="_Toc79163056"/>
      <w:r w:rsidRPr="00D90081">
        <w:rPr>
          <w:rFonts w:asciiTheme="minorHAnsi" w:hAnsiTheme="minorHAnsi"/>
        </w:rPr>
        <w:t>ACKNOWLEDGMENTS</w:t>
      </w:r>
      <w:bookmarkEnd w:id="34"/>
    </w:p>
    <w:p w14:paraId="3047AD1B" w14:textId="2C7F617B" w:rsidR="0019344F" w:rsidRDefault="00C20080" w:rsidP="009D00D3">
      <w:pPr>
        <w:contextualSpacing/>
      </w:pPr>
      <w:r>
        <w:rPr>
          <w:sz w:val="24"/>
          <w:szCs w:val="24"/>
        </w:rPr>
        <w:t xml:space="preserve">We gratefully acknowledge </w:t>
      </w:r>
      <w:r w:rsidR="003E5222">
        <w:rPr>
          <w:sz w:val="24"/>
          <w:szCs w:val="24"/>
        </w:rPr>
        <w:t>Derek Wiley, Scott Kirby</w:t>
      </w:r>
      <w:r w:rsidR="00075949">
        <w:rPr>
          <w:sz w:val="24"/>
          <w:szCs w:val="24"/>
        </w:rPr>
        <w:t xml:space="preserve">, </w:t>
      </w:r>
      <w:r w:rsidR="003E5222">
        <w:rPr>
          <w:sz w:val="24"/>
          <w:szCs w:val="24"/>
        </w:rPr>
        <w:t>Trevan Cornwell, Staci Stein</w:t>
      </w:r>
      <w:r w:rsidR="002C5399">
        <w:rPr>
          <w:sz w:val="24"/>
          <w:szCs w:val="24"/>
        </w:rPr>
        <w:t xml:space="preserve">, </w:t>
      </w:r>
      <w:r w:rsidR="00075949">
        <w:rPr>
          <w:sz w:val="24"/>
          <w:szCs w:val="24"/>
        </w:rPr>
        <w:t xml:space="preserve">and Gary </w:t>
      </w:r>
      <w:r w:rsidR="00075949">
        <w:rPr>
          <w:sz w:val="24"/>
          <w:szCs w:val="24"/>
        </w:rPr>
        <w:t>Vonderohe</w:t>
      </w:r>
      <w:r w:rsidR="003E5222">
        <w:rPr>
          <w:sz w:val="24"/>
          <w:szCs w:val="24"/>
        </w:rPr>
        <w:t xml:space="preserve"> </w:t>
      </w:r>
      <w:r w:rsidR="00ED2874">
        <w:rPr>
          <w:sz w:val="24"/>
          <w:szCs w:val="24"/>
        </w:rPr>
        <w:t xml:space="preserve">from ODFW, </w:t>
      </w:r>
      <w:r>
        <w:rPr>
          <w:sz w:val="24"/>
          <w:szCs w:val="24"/>
        </w:rPr>
        <w:t>as well as</w:t>
      </w:r>
      <w:r w:rsidR="00ED2874">
        <w:rPr>
          <w:sz w:val="24"/>
          <w:szCs w:val="24"/>
        </w:rPr>
        <w:t xml:space="preserve"> Mark Stone from the Lincoln Soil and Watershed Conservation District</w:t>
      </w:r>
      <w:r>
        <w:rPr>
          <w:sz w:val="24"/>
          <w:szCs w:val="24"/>
        </w:rPr>
        <w:t>, for</w:t>
      </w:r>
      <w:r w:rsidR="00114E1C">
        <w:rPr>
          <w:sz w:val="24"/>
          <w:szCs w:val="24"/>
        </w:rPr>
        <w:t xml:space="preserve"> </w:t>
      </w:r>
      <w:r w:rsidR="00075949">
        <w:rPr>
          <w:sz w:val="24"/>
          <w:szCs w:val="24"/>
        </w:rPr>
        <w:t>collec</w:t>
      </w:r>
      <w:r>
        <w:rPr>
          <w:sz w:val="24"/>
          <w:szCs w:val="24"/>
        </w:rPr>
        <w:t>ting</w:t>
      </w:r>
      <w:r w:rsidR="00075949">
        <w:rPr>
          <w:sz w:val="24"/>
          <w:szCs w:val="24"/>
        </w:rPr>
        <w:t xml:space="preserve"> the tissue samples</w:t>
      </w:r>
      <w:r>
        <w:rPr>
          <w:sz w:val="24"/>
          <w:szCs w:val="24"/>
        </w:rPr>
        <w:t xml:space="preserve"> used in this study.</w:t>
      </w:r>
      <w:r w:rsidR="00693A04">
        <w:rPr>
          <w:sz w:val="24"/>
          <w:szCs w:val="24"/>
        </w:rPr>
        <w:t xml:space="preserve"> ODFW’s Monitoring Coordinator Jamie Anthony was instrumental in planning and implementing field sampling in 2019.</w:t>
      </w:r>
      <w:r>
        <w:rPr>
          <w:sz w:val="24"/>
          <w:szCs w:val="24"/>
        </w:rPr>
        <w:t xml:space="preserve"> </w:t>
      </w:r>
      <w:r w:rsidR="00BB1B17">
        <w:rPr>
          <w:sz w:val="24"/>
          <w:szCs w:val="24"/>
        </w:rPr>
        <w:t xml:space="preserve">We thank Erin Gilbert (ODFW) for creating the map in Figure 1. </w:t>
      </w:r>
      <w:r>
        <w:rPr>
          <w:sz w:val="24"/>
          <w:szCs w:val="24"/>
        </w:rPr>
        <w:t xml:space="preserve">Shannon Richardson from ODFW’s Fish Life History Analysis Project provided the archival scale samples, which were originally collected by staff from ODFW’s Oregon Adult Salmonid Inventory and Sampling </w:t>
      </w:r>
      <w:r>
        <w:rPr>
          <w:sz w:val="24"/>
          <w:szCs w:val="24"/>
        </w:rPr>
        <w:t xml:space="preserve">(OASIS) project. OASIS staff, including Jon Nott and Briana Sounhein, </w:t>
      </w:r>
      <w:r w:rsidR="00693A04">
        <w:rPr>
          <w:sz w:val="24"/>
          <w:szCs w:val="24"/>
        </w:rPr>
        <w:t xml:space="preserve">also </w:t>
      </w:r>
      <w:r>
        <w:rPr>
          <w:sz w:val="24"/>
          <w:szCs w:val="24"/>
        </w:rPr>
        <w:t>helped coordinate</w:t>
      </w:r>
      <w:r w:rsidR="00693A04">
        <w:rPr>
          <w:sz w:val="24"/>
          <w:szCs w:val="24"/>
        </w:rPr>
        <w:t xml:space="preserve"> </w:t>
      </w:r>
      <w:r>
        <w:rPr>
          <w:sz w:val="24"/>
          <w:szCs w:val="24"/>
        </w:rPr>
        <w:t>tissue sampling in 2019</w:t>
      </w:r>
      <w:r w:rsidR="00075949">
        <w:rPr>
          <w:sz w:val="24"/>
          <w:szCs w:val="24"/>
        </w:rPr>
        <w:t>.</w:t>
      </w:r>
      <w:r w:rsidR="004607A9">
        <w:rPr>
          <w:sz w:val="24"/>
          <w:szCs w:val="24"/>
        </w:rPr>
        <w:t xml:space="preserve"> </w:t>
      </w:r>
      <w:r w:rsidR="00075949">
        <w:rPr>
          <w:sz w:val="24"/>
          <w:szCs w:val="24"/>
        </w:rPr>
        <w:t xml:space="preserve"> </w:t>
      </w:r>
      <w:r w:rsidR="003E5222">
        <w:rPr>
          <w:sz w:val="24"/>
          <w:szCs w:val="24"/>
        </w:rPr>
        <w:t xml:space="preserve"> </w:t>
      </w:r>
    </w:p>
    <w:p w14:paraId="3F6A8CF7" w14:textId="7FE2983A" w:rsidR="00EC1D83" w:rsidRDefault="00EC1D83" w:rsidP="0019344F">
      <w:pPr>
        <w:pStyle w:val="Heading1"/>
        <w:rPr>
          <w:rFonts w:asciiTheme="minorHAnsi" w:hAnsiTheme="minorHAnsi" w:cstheme="minorHAnsi"/>
        </w:rPr>
      </w:pPr>
      <w:bookmarkStart w:id="35" w:name="_Toc79163057"/>
    </w:p>
    <w:p w14:paraId="32F6E561" w14:textId="44CA7AE7" w:rsidR="000278FB" w:rsidRDefault="000278FB" w:rsidP="000278FB"/>
    <w:p w14:paraId="26D9C065" w14:textId="0AB69951" w:rsidR="000278FB" w:rsidRDefault="000278FB" w:rsidP="000278FB"/>
    <w:p w14:paraId="1A247BDD" w14:textId="77777777" w:rsidR="000278FB" w:rsidRPr="000278FB" w:rsidRDefault="000278FB" w:rsidP="000278FB"/>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t>SUPPLEMENTAL FIGURES</w:t>
      </w:r>
      <w:bookmarkEnd w:id="35"/>
    </w:p>
    <w:p w14:paraId="11F7D8C0" w14:textId="77777777" w:rsidR="0019344F" w:rsidRDefault="00CA0961" w:rsidP="0019344F">
      <w:r w:rsidRPr="00CA0961">
        <w:rPr>
          <w:noProof/>
        </w:rPr>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5984596E" w:rsidR="00CA0961" w:rsidRDefault="00CA0961" w:rsidP="0019344F">
      <w:r>
        <w:t>Supplemental Figure 1: Scree</w:t>
      </w:r>
      <w:r w:rsidR="00E12761">
        <w:t xml:space="preserve"> </w:t>
      </w:r>
      <w:r>
        <w:t xml:space="preserve">plot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36" w:name="_Toc79163058"/>
      <w:r w:rsidRPr="00D90081">
        <w:rPr>
          <w:rFonts w:asciiTheme="minorHAnsi" w:hAnsiTheme="minorHAnsi"/>
        </w:rPr>
        <w:t>REFERENCES</w:t>
      </w:r>
      <w:bookmarkEnd w:id="36"/>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4A4FEBB5" w14:textId="5709193E" w:rsidR="00F44CC9" w:rsidRDefault="00F44CC9" w:rsidP="00F44CC9">
      <w:pPr>
        <w:ind w:left="720" w:hanging="720"/>
        <w:rPr>
          <w:sz w:val="24"/>
          <w:szCs w:val="24"/>
        </w:rPr>
      </w:pPr>
      <w:r w:rsidRPr="00F44CC9">
        <w:rPr>
          <w:sz w:val="24"/>
          <w:szCs w:val="24"/>
        </w:rPr>
        <w:t>Good, T.P., R.S. Waples, and P. Adams (editors).</w:t>
      </w:r>
      <w:r>
        <w:rPr>
          <w:sz w:val="24"/>
          <w:szCs w:val="24"/>
        </w:rPr>
        <w:t xml:space="preserve"> </w:t>
      </w:r>
      <w:r w:rsidRPr="00F44CC9">
        <w:rPr>
          <w:sz w:val="24"/>
          <w:szCs w:val="24"/>
        </w:rPr>
        <w:t>2005. Updated status of federally listed ESUs of West</w:t>
      </w:r>
      <w:r>
        <w:rPr>
          <w:sz w:val="24"/>
          <w:szCs w:val="24"/>
        </w:rPr>
        <w:t xml:space="preserve"> </w:t>
      </w:r>
      <w:r w:rsidRPr="00F44CC9">
        <w:rPr>
          <w:sz w:val="24"/>
          <w:szCs w:val="24"/>
        </w:rPr>
        <w:t>Coast salmon and steelhead. U.S. Dept. Commer.,</w:t>
      </w:r>
      <w:r>
        <w:rPr>
          <w:sz w:val="24"/>
          <w:szCs w:val="24"/>
        </w:rPr>
        <w:t xml:space="preserve"> </w:t>
      </w:r>
      <w:r w:rsidRPr="00F44CC9">
        <w:rPr>
          <w:sz w:val="24"/>
          <w:szCs w:val="24"/>
        </w:rPr>
        <w:t>NOAA Tech. Memo. NMFS-NWFSC-66</w:t>
      </w:r>
      <w:r>
        <w:rPr>
          <w:sz w:val="24"/>
          <w:szCs w:val="24"/>
        </w:rPr>
        <w:t xml:space="preserve">. </w:t>
      </w:r>
    </w:p>
    <w:p w14:paraId="145EED1D" w14:textId="5C0516FE" w:rsidR="00033666" w:rsidRDefault="00033666" w:rsidP="00033666">
      <w:pPr>
        <w:ind w:left="720" w:hanging="720"/>
        <w:rPr>
          <w:sz w:val="24"/>
          <w:szCs w:val="24"/>
        </w:rPr>
      </w:pPr>
      <w:r w:rsidRPr="00033666">
        <w:rPr>
          <w:sz w:val="24"/>
          <w:szCs w:val="24"/>
        </w:rPr>
        <w:lastRenderedPageBreak/>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131A4CFF"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73089492" w14:textId="233AD16B" w:rsidR="00F44CC9" w:rsidRDefault="00F44CC9" w:rsidP="00F44CC9">
      <w:pPr>
        <w:ind w:left="720" w:hanging="720"/>
        <w:rPr>
          <w:sz w:val="24"/>
          <w:szCs w:val="24"/>
        </w:rPr>
      </w:pPr>
      <w:r w:rsidRPr="00F44CC9">
        <w:rPr>
          <w:sz w:val="24"/>
          <w:szCs w:val="24"/>
        </w:rPr>
        <w:t xml:space="preserve">Salo, E. O. 1991. Life history of chum salmon, </w:t>
      </w:r>
      <w:r w:rsidRPr="00F44CC9">
        <w:rPr>
          <w:i/>
          <w:iCs/>
          <w:sz w:val="24"/>
          <w:szCs w:val="24"/>
        </w:rPr>
        <w:t>Oncorhynchus keta</w:t>
      </w:r>
      <w:r w:rsidRPr="00F44CC9">
        <w:rPr>
          <w:sz w:val="24"/>
          <w:szCs w:val="24"/>
        </w:rPr>
        <w:t xml:space="preserve">. </w:t>
      </w:r>
      <w:r w:rsidRPr="00F44CC9">
        <w:rPr>
          <w:i/>
          <w:iCs/>
          <w:sz w:val="24"/>
          <w:szCs w:val="24"/>
        </w:rPr>
        <w:t>In</w:t>
      </w:r>
      <w:r w:rsidRPr="00F44CC9">
        <w:rPr>
          <w:sz w:val="24"/>
          <w:szCs w:val="24"/>
        </w:rPr>
        <w:t xml:space="preserve"> C. Groot and L. Margolis (eds.),Pacific salmon life histories, p. 231–309. University of British Columbia Press, Vancouver, BC.</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lastRenderedPageBreak/>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Anthony, James L" w:date="2022-04-19T11:07:00Z" w:initials="AJL">
    <w:p w14:paraId="2518F16D" w14:textId="1438D93E" w:rsidR="00BA3479" w:rsidRDefault="00BA3479" w:rsidP="00BA3479">
      <w:pPr>
        <w:pStyle w:val="CommentText"/>
      </w:pPr>
      <w:r>
        <w:rPr>
          <w:rStyle w:val="CommentReference"/>
        </w:rPr>
        <w:annotationRef/>
      </w:r>
      <w:r>
        <w:t xml:space="preserve">I'm wondering if somewhere in the intro there should be a mention that there were research and private hatchery programs releasing chum into coastal basins, mostly in the 1970s and 1980s as a part of the Ocean Salmon Ranching program. There was a program in the Nehalem that operated from 1981-1993, and in </w:t>
      </w:r>
      <w:proofErr w:type="spellStart"/>
      <w:r>
        <w:t>Netarts</w:t>
      </w:r>
      <w:proofErr w:type="spellEnd"/>
      <w:r>
        <w:t xml:space="preserve"> (Whiskey Creek) from 1969-1990. There were also releases in the Yaquina and Coos, but I know less about those. My understanding is that excess eggs from Whiskey Creek went to other facilities, but details are scarce. Does seem to be the case that the </w:t>
      </w:r>
      <w:proofErr w:type="spellStart"/>
      <w:r>
        <w:t>Netarts</w:t>
      </w:r>
      <w:proofErr w:type="spellEnd"/>
      <w:r>
        <w:t xml:space="preserve"> stock got around a bit (See Table 15 in the Johnson status review here</w:t>
      </w:r>
      <w:r w:rsidR="004E111F">
        <w:t xml:space="preserve"> </w:t>
      </w:r>
      <w:r>
        <w:t xml:space="preserve">https://repository.library.noaa.gov/view/noaa/3029). I don't think you need to get into the details, but probably worth mentioning that there historically were some programs out there. Regardless, no programs for some time. </w:t>
      </w:r>
    </w:p>
  </w:comment>
  <w:comment w:id="18" w:author="Chris M Lorion" w:date="2022-06-09T15:21:00Z" w:initials="LCM*O">
    <w:p w14:paraId="183A4156" w14:textId="0073D8EC" w:rsidR="00BA3479" w:rsidRDefault="00BA3479">
      <w:pPr>
        <w:pStyle w:val="CommentText"/>
      </w:pPr>
      <w:r>
        <w:rPr>
          <w:rStyle w:val="CommentReference"/>
        </w:rPr>
        <w:annotationRef/>
      </w:r>
      <w:r w:rsidR="004E111F">
        <w:t xml:space="preserve">This could be addressed briefly in the Discussion section.  </w:t>
      </w:r>
    </w:p>
  </w:comment>
  <w:comment w:id="26" w:author="Johnson Marc" w:date="2022-05-05T14:54:00Z" w:initials="JM">
    <w:p w14:paraId="5F0746E6" w14:textId="77777777" w:rsidR="00712238" w:rsidRDefault="00712238" w:rsidP="005C10F6">
      <w:pPr>
        <w:pStyle w:val="CommentText"/>
      </w:pPr>
      <w:r>
        <w:rPr>
          <w:rStyle w:val="CommentReference"/>
        </w:rPr>
        <w:annotationRef/>
      </w:r>
      <w:r>
        <w:t>I'd guess not half the missing data...maybe double?</w:t>
      </w:r>
    </w:p>
  </w:comment>
  <w:comment w:id="28" w:author="Johnson Marc" w:date="2022-05-05T15:08:00Z" w:initials="JM">
    <w:p w14:paraId="51745587" w14:textId="77777777" w:rsidR="00A5378B" w:rsidRDefault="00A5378B" w:rsidP="00640351">
      <w:pPr>
        <w:pStyle w:val="CommentText"/>
      </w:pPr>
      <w:r>
        <w:rPr>
          <w:rStyle w:val="CommentReference"/>
        </w:rPr>
        <w:annotationRef/>
      </w:r>
      <w:r>
        <w:t>Citation?</w:t>
      </w:r>
    </w:p>
  </w:comment>
  <w:comment w:id="29" w:author="Johnson Marc" w:date="2022-05-05T15:16:00Z" w:initials="JM">
    <w:p w14:paraId="724A7A8A" w14:textId="77777777" w:rsidR="00732CE0" w:rsidRDefault="00732CE0">
      <w:pPr>
        <w:pStyle w:val="CommentText"/>
      </w:pPr>
      <w:r>
        <w:rPr>
          <w:rStyle w:val="CommentReference"/>
        </w:rPr>
        <w:annotationRef/>
      </w:r>
      <w:r>
        <w:t>Seems to me your results suggested Yaquina (and the few individuals sampled from Siletz) were distinct from other populations.  This being your primary finding, as you describe in the next paragraph.</w:t>
      </w:r>
    </w:p>
    <w:p w14:paraId="2E4BF985" w14:textId="77777777" w:rsidR="00732CE0" w:rsidRDefault="00732CE0">
      <w:pPr>
        <w:pStyle w:val="CommentText"/>
      </w:pPr>
    </w:p>
    <w:p w14:paraId="33B020AF" w14:textId="77777777" w:rsidR="00732CE0" w:rsidRDefault="00732CE0" w:rsidP="00B30E98">
      <w:pPr>
        <w:pStyle w:val="CommentText"/>
      </w:pPr>
      <w:r>
        <w:t>Were small sample sizes the result of lower sampling effort (a problem to be solved) or paucity of samples to be found (a reflection of distribution)?</w:t>
      </w:r>
    </w:p>
  </w:comment>
  <w:comment w:id="30" w:author="Johnson Marc" w:date="2022-05-05T15:21:00Z" w:initials="JM">
    <w:p w14:paraId="41319E48" w14:textId="77777777" w:rsidR="006F53ED" w:rsidRDefault="006F53ED" w:rsidP="00141B35">
      <w:pPr>
        <w:pStyle w:val="CommentText"/>
      </w:pPr>
      <w:r>
        <w:rPr>
          <w:rStyle w:val="CommentReference"/>
        </w:rPr>
        <w:annotationRef/>
      </w:r>
      <w:r>
        <w:t>Confusing sentence structure</w:t>
      </w:r>
    </w:p>
  </w:comment>
  <w:comment w:id="31" w:author="Anthony, James L" w:date="2022-04-19T10:45:00Z" w:initials="AJL">
    <w:p w14:paraId="65E5FEED" w14:textId="77777777" w:rsidR="00BA3479" w:rsidRDefault="00BA3479" w:rsidP="00BA3479">
      <w:pPr>
        <w:pStyle w:val="CommentText"/>
      </w:pPr>
      <w:r>
        <w:rPr>
          <w:rStyle w:val="CommentReference"/>
        </w:rPr>
        <w:annotationRef/>
      </w:r>
      <w:r>
        <w:t xml:space="preserve">Realistically, the only way to substantially increase these numbers will be to aggregate small numbers collected annually across several years of collections. Same might be true in the Siletz, though certainly a better chance there. Higher numbers could be expected on Whiskey, but I think we just hit them a bit late in 2019. Anyway, I'm curious about whether aggregation across years would be problematic. I guess continued collections in the areas with better sample sizes might tell us more about the degree to which we can pool the samples among years in other </w:t>
      </w:r>
      <w:proofErr w:type="gramStart"/>
      <w:r>
        <w:t>areas?</w:t>
      </w:r>
      <w:proofErr w:type="gramEnd"/>
    </w:p>
  </w:comment>
  <w:comment w:id="32" w:author="Johnson Marc" w:date="2022-05-05T15:40:00Z" w:initials="JM">
    <w:p w14:paraId="108CBD81" w14:textId="77777777" w:rsidR="008C0844" w:rsidRDefault="008C0844">
      <w:pPr>
        <w:pStyle w:val="CommentText"/>
      </w:pPr>
      <w:r>
        <w:rPr>
          <w:rStyle w:val="CommentReference"/>
        </w:rPr>
        <w:annotationRef/>
      </w:r>
      <w:r>
        <w:t xml:space="preserve">The Introduction described the broad distribution of Chum, but the Discussion quickly narrowed to describe Chum from a handful of locations in Oregon.  I believe the Discussion would be more useful and interesting if it related this study's results to similar genetic studies of Chum Salmon.  How do results from Oregon compare with reports from other locales?  </w:t>
      </w:r>
      <w:proofErr w:type="gramStart"/>
      <w:r>
        <w:t>Are</w:t>
      </w:r>
      <w:proofErr w:type="gramEnd"/>
      <w:r>
        <w:t xml:space="preserve"> Oregon Chum more or less diverse than more northerly distributed Chum?  </w:t>
      </w:r>
      <w:proofErr w:type="gramStart"/>
      <w:r>
        <w:t>More or less structured</w:t>
      </w:r>
      <w:proofErr w:type="gramEnd"/>
      <w:r>
        <w:t>?  Moreover, how do these metrics compare to other salmon species across similar spatial scales in Oregon?  A broader synthesis would likely be informative to readers and management.</w:t>
      </w:r>
    </w:p>
    <w:p w14:paraId="024EC75F" w14:textId="77777777" w:rsidR="008C0844" w:rsidRDefault="008C0844">
      <w:pPr>
        <w:pStyle w:val="CommentText"/>
      </w:pPr>
    </w:p>
    <w:p w14:paraId="23434242" w14:textId="77777777" w:rsidR="008C0844" w:rsidRDefault="008C0844">
      <w:pPr>
        <w:pStyle w:val="CommentText"/>
      </w:pPr>
      <w:r>
        <w:t>Here are a couple of papers to consider for related Chum studies:</w:t>
      </w:r>
    </w:p>
    <w:p w14:paraId="6651A10A" w14:textId="77777777" w:rsidR="008C0844" w:rsidRDefault="008C0844">
      <w:pPr>
        <w:pStyle w:val="CommentText"/>
      </w:pPr>
    </w:p>
    <w:p w14:paraId="649BDCEA" w14:textId="77777777" w:rsidR="008C0844" w:rsidRDefault="00AF7714">
      <w:pPr>
        <w:pStyle w:val="CommentText"/>
      </w:pPr>
      <w:hyperlink r:id="rId1" w:history="1">
        <w:r w:rsidR="008C0844" w:rsidRPr="00FC388D">
          <w:rPr>
            <w:rStyle w:val="Hyperlink"/>
          </w:rPr>
          <w:t>https://doi.org/10.1080/02755947.2015.1055014</w:t>
        </w:r>
      </w:hyperlink>
    </w:p>
    <w:p w14:paraId="4A76E682" w14:textId="77777777" w:rsidR="008C0844" w:rsidRDefault="008C0844">
      <w:pPr>
        <w:pStyle w:val="CommentText"/>
      </w:pPr>
    </w:p>
    <w:p w14:paraId="4E75D979" w14:textId="77777777" w:rsidR="008C0844" w:rsidRDefault="00AF7714" w:rsidP="00FC388D">
      <w:pPr>
        <w:pStyle w:val="CommentText"/>
      </w:pPr>
      <w:hyperlink r:id="rId2" w:history="1">
        <w:r w:rsidR="008C0844" w:rsidRPr="00FC388D">
          <w:rPr>
            <w:rStyle w:val="Hyperlink"/>
          </w:rPr>
          <w:t>https://doi.org/10.1002/ece3.8102</w:t>
        </w:r>
      </w:hyperlink>
      <w:r w:rsidR="008C0844">
        <w:t xml:space="preserve"> </w:t>
      </w:r>
      <w:r w:rsidR="008C0844">
        <w:br/>
      </w:r>
    </w:p>
  </w:comment>
  <w:comment w:id="33" w:author="Chris M Lorion" w:date="2022-06-09T14:55:00Z" w:initials="LCM*O">
    <w:p w14:paraId="0669D196" w14:textId="1A62368B" w:rsidR="00657849" w:rsidRDefault="00657849">
      <w:pPr>
        <w:pStyle w:val="CommentText"/>
      </w:pPr>
      <w:r>
        <w:rPr>
          <w:rStyle w:val="CommentReference"/>
        </w:rPr>
        <w:annotationRef/>
      </w:r>
      <w:r w:rsidRPr="004E111F">
        <w:t>Reviewer Derek Wiley also commented:</w:t>
      </w:r>
      <w:r>
        <w:t xml:space="preserve"> How many markers would it take for a more conclusive determination?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18F16D" w15:done="0"/>
  <w15:commentEx w15:paraId="183A4156" w15:paraIdParent="2518F16D" w15:done="0"/>
  <w15:commentEx w15:paraId="5F0746E6" w15:done="0"/>
  <w15:commentEx w15:paraId="51745587" w15:done="0"/>
  <w15:commentEx w15:paraId="33B020AF" w15:done="0"/>
  <w15:commentEx w15:paraId="41319E48" w15:done="0"/>
  <w15:commentEx w15:paraId="65E5FEED" w15:done="0"/>
  <w15:commentEx w15:paraId="4E75D979" w15:done="0"/>
  <w15:commentEx w15:paraId="0669D196" w15:paraIdParent="4E75D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91658" w16cex:dateUtc="2022-04-19T18:07:00Z"/>
  <w16cex:commentExtensible w16cex:durableId="264C8E5F" w16cex:dateUtc="2022-06-09T22:21:00Z"/>
  <w16cex:commentExtensible w16cex:durableId="261E63B0" w16cex:dateUtc="2022-05-05T21:54:00Z"/>
  <w16cex:commentExtensible w16cex:durableId="261E66E1" w16cex:dateUtc="2022-05-05T22:08:00Z"/>
  <w16cex:commentExtensible w16cex:durableId="261E68CF" w16cex:dateUtc="2022-05-05T22:16:00Z"/>
  <w16cex:commentExtensible w16cex:durableId="261E6A0E" w16cex:dateUtc="2022-05-05T22:21:00Z"/>
  <w16cex:commentExtensible w16cex:durableId="26091143" w16cex:dateUtc="2022-04-19T17:45:00Z"/>
  <w16cex:commentExtensible w16cex:durableId="261E6E83" w16cex:dateUtc="2022-05-05T22:40:00Z"/>
  <w16cex:commentExtensible w16cex:durableId="264C8860" w16cex:dateUtc="2022-06-09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18F16D" w16cid:durableId="26091658"/>
  <w16cid:commentId w16cid:paraId="183A4156" w16cid:durableId="264C8E5F"/>
  <w16cid:commentId w16cid:paraId="5F0746E6" w16cid:durableId="261E63B0"/>
  <w16cid:commentId w16cid:paraId="51745587" w16cid:durableId="261E66E1"/>
  <w16cid:commentId w16cid:paraId="33B020AF" w16cid:durableId="261E68CF"/>
  <w16cid:commentId w16cid:paraId="41319E48" w16cid:durableId="261E6A0E"/>
  <w16cid:commentId w16cid:paraId="65E5FEED" w16cid:durableId="26091143"/>
  <w16cid:commentId w16cid:paraId="4E75D979" w16cid:durableId="261E6E83"/>
  <w16cid:commentId w16cid:paraId="0669D196" w16cid:durableId="264C88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E8F12" w14:textId="77777777" w:rsidR="00AF7714" w:rsidRDefault="00AF7714" w:rsidP="00B53A6E">
      <w:pPr>
        <w:spacing w:after="0" w:line="240" w:lineRule="auto"/>
      </w:pPr>
      <w:r>
        <w:separator/>
      </w:r>
    </w:p>
  </w:endnote>
  <w:endnote w:type="continuationSeparator" w:id="0">
    <w:p w14:paraId="5DAD6208" w14:textId="77777777" w:rsidR="00AF7714" w:rsidRDefault="00AF7714"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B730F" w14:textId="77777777" w:rsidR="00AF7714" w:rsidRDefault="00AF7714" w:rsidP="00B53A6E">
      <w:pPr>
        <w:spacing w:after="0" w:line="240" w:lineRule="auto"/>
      </w:pPr>
      <w:r>
        <w:separator/>
      </w:r>
    </w:p>
  </w:footnote>
  <w:footnote w:type="continuationSeparator" w:id="0">
    <w:p w14:paraId="6E9EB020" w14:textId="77777777" w:rsidR="00AF7714" w:rsidRDefault="00AF7714"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&#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&#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C57Q0x+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Atscxu+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DA6845F4"/>
    <w:lvl w:ilvl="0" w:tplc="FC6A0CA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M Lorion">
    <w15:presenceInfo w15:providerId="AD" w15:userId="S::Chris.M.Lorion@odfw.oregon.gov::84201edd-fda5-4349-a2ae-b9d269ca7e33"/>
  </w15:person>
  <w15:person w15:author="Anthony, James L">
    <w15:presenceInfo w15:providerId="AD" w15:userId="S::anthonja@oregonstate.edu::02d4b326-acd3-47ef-87f3-17aa69ce80ad"/>
  </w15:person>
  <w15:person w15:author="Johnson Marc">
    <w15:presenceInfo w15:providerId="AD" w15:userId="S::johnmarc@oregonstate.edu::9d8479ba-e6dc-413b-936b-5861160c6f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0776F"/>
    <w:rsid w:val="00015421"/>
    <w:rsid w:val="0001553A"/>
    <w:rsid w:val="000278FB"/>
    <w:rsid w:val="00027AEB"/>
    <w:rsid w:val="00030BE7"/>
    <w:rsid w:val="00033666"/>
    <w:rsid w:val="000426BB"/>
    <w:rsid w:val="00044EEE"/>
    <w:rsid w:val="00053558"/>
    <w:rsid w:val="0006323D"/>
    <w:rsid w:val="00075949"/>
    <w:rsid w:val="000829A1"/>
    <w:rsid w:val="00086B61"/>
    <w:rsid w:val="00091CF6"/>
    <w:rsid w:val="000931CB"/>
    <w:rsid w:val="00095CAB"/>
    <w:rsid w:val="000A1460"/>
    <w:rsid w:val="000A3DC7"/>
    <w:rsid w:val="000A4F37"/>
    <w:rsid w:val="000A5869"/>
    <w:rsid w:val="000A7080"/>
    <w:rsid w:val="000A7942"/>
    <w:rsid w:val="000B0695"/>
    <w:rsid w:val="000B1A3F"/>
    <w:rsid w:val="000B7B48"/>
    <w:rsid w:val="000C0533"/>
    <w:rsid w:val="000C5909"/>
    <w:rsid w:val="000C672B"/>
    <w:rsid w:val="000C745C"/>
    <w:rsid w:val="000D4BF8"/>
    <w:rsid w:val="000D5956"/>
    <w:rsid w:val="000D66E8"/>
    <w:rsid w:val="000E2F64"/>
    <w:rsid w:val="000E4DA4"/>
    <w:rsid w:val="000F1A84"/>
    <w:rsid w:val="000F315B"/>
    <w:rsid w:val="00100225"/>
    <w:rsid w:val="00102B33"/>
    <w:rsid w:val="001040A2"/>
    <w:rsid w:val="00106D4B"/>
    <w:rsid w:val="00113C2B"/>
    <w:rsid w:val="001145CE"/>
    <w:rsid w:val="00114E1C"/>
    <w:rsid w:val="0012042C"/>
    <w:rsid w:val="0013276D"/>
    <w:rsid w:val="00140D9D"/>
    <w:rsid w:val="001431E6"/>
    <w:rsid w:val="00144D6F"/>
    <w:rsid w:val="00144E70"/>
    <w:rsid w:val="00147DB0"/>
    <w:rsid w:val="00147FD5"/>
    <w:rsid w:val="001500F0"/>
    <w:rsid w:val="0016475D"/>
    <w:rsid w:val="001710FF"/>
    <w:rsid w:val="00174C95"/>
    <w:rsid w:val="001833DB"/>
    <w:rsid w:val="0018495C"/>
    <w:rsid w:val="00191428"/>
    <w:rsid w:val="0019344F"/>
    <w:rsid w:val="00195760"/>
    <w:rsid w:val="001A1C3B"/>
    <w:rsid w:val="001A3CA7"/>
    <w:rsid w:val="001B060D"/>
    <w:rsid w:val="001B3C4C"/>
    <w:rsid w:val="001C7B04"/>
    <w:rsid w:val="001D0B9F"/>
    <w:rsid w:val="001D53A2"/>
    <w:rsid w:val="001D6FD5"/>
    <w:rsid w:val="001E183F"/>
    <w:rsid w:val="001E40C6"/>
    <w:rsid w:val="001F02E5"/>
    <w:rsid w:val="001F2050"/>
    <w:rsid w:val="001F3C7A"/>
    <w:rsid w:val="001F46F2"/>
    <w:rsid w:val="001F65EE"/>
    <w:rsid w:val="001F7F88"/>
    <w:rsid w:val="002049F1"/>
    <w:rsid w:val="002077B8"/>
    <w:rsid w:val="00210923"/>
    <w:rsid w:val="00212A58"/>
    <w:rsid w:val="002172E6"/>
    <w:rsid w:val="002203B2"/>
    <w:rsid w:val="002224CB"/>
    <w:rsid w:val="00222FEB"/>
    <w:rsid w:val="0022356E"/>
    <w:rsid w:val="00231DEA"/>
    <w:rsid w:val="00246B69"/>
    <w:rsid w:val="002479FA"/>
    <w:rsid w:val="002519B3"/>
    <w:rsid w:val="00254133"/>
    <w:rsid w:val="00254965"/>
    <w:rsid w:val="00256384"/>
    <w:rsid w:val="0025782B"/>
    <w:rsid w:val="00257E61"/>
    <w:rsid w:val="002711F3"/>
    <w:rsid w:val="00275B77"/>
    <w:rsid w:val="00285FB6"/>
    <w:rsid w:val="00286BCA"/>
    <w:rsid w:val="002872E6"/>
    <w:rsid w:val="00296FA7"/>
    <w:rsid w:val="002A088D"/>
    <w:rsid w:val="002A44AD"/>
    <w:rsid w:val="002A6E4E"/>
    <w:rsid w:val="002B141F"/>
    <w:rsid w:val="002C0B8A"/>
    <w:rsid w:val="002C2CAA"/>
    <w:rsid w:val="002C44F3"/>
    <w:rsid w:val="002C4739"/>
    <w:rsid w:val="002C5399"/>
    <w:rsid w:val="002C71ED"/>
    <w:rsid w:val="002D2376"/>
    <w:rsid w:val="002D2F78"/>
    <w:rsid w:val="002D4519"/>
    <w:rsid w:val="002D6438"/>
    <w:rsid w:val="002E1CAB"/>
    <w:rsid w:val="002E2BE3"/>
    <w:rsid w:val="002F3903"/>
    <w:rsid w:val="002F5FDE"/>
    <w:rsid w:val="0030478B"/>
    <w:rsid w:val="003149A0"/>
    <w:rsid w:val="00315621"/>
    <w:rsid w:val="00321480"/>
    <w:rsid w:val="0032359B"/>
    <w:rsid w:val="00324683"/>
    <w:rsid w:val="00324FE6"/>
    <w:rsid w:val="00336B75"/>
    <w:rsid w:val="00351916"/>
    <w:rsid w:val="00361A62"/>
    <w:rsid w:val="00367C96"/>
    <w:rsid w:val="00376C4B"/>
    <w:rsid w:val="00386176"/>
    <w:rsid w:val="0039210A"/>
    <w:rsid w:val="003952EF"/>
    <w:rsid w:val="003A7BA8"/>
    <w:rsid w:val="003B5F05"/>
    <w:rsid w:val="003C1B67"/>
    <w:rsid w:val="003D2067"/>
    <w:rsid w:val="003D49CF"/>
    <w:rsid w:val="003E304A"/>
    <w:rsid w:val="003E4160"/>
    <w:rsid w:val="003E5222"/>
    <w:rsid w:val="003E54CE"/>
    <w:rsid w:val="003F1B48"/>
    <w:rsid w:val="003F234C"/>
    <w:rsid w:val="003F28CE"/>
    <w:rsid w:val="003F50EA"/>
    <w:rsid w:val="003F5675"/>
    <w:rsid w:val="004119BD"/>
    <w:rsid w:val="00412CF2"/>
    <w:rsid w:val="00414167"/>
    <w:rsid w:val="00414D00"/>
    <w:rsid w:val="004157C4"/>
    <w:rsid w:val="00420375"/>
    <w:rsid w:val="0042056F"/>
    <w:rsid w:val="004260FD"/>
    <w:rsid w:val="00433D09"/>
    <w:rsid w:val="00440F3E"/>
    <w:rsid w:val="00441C6F"/>
    <w:rsid w:val="00453126"/>
    <w:rsid w:val="004607A9"/>
    <w:rsid w:val="004737F8"/>
    <w:rsid w:val="00473A73"/>
    <w:rsid w:val="00476BCB"/>
    <w:rsid w:val="00477C78"/>
    <w:rsid w:val="0048153C"/>
    <w:rsid w:val="00484E03"/>
    <w:rsid w:val="00485133"/>
    <w:rsid w:val="004867F6"/>
    <w:rsid w:val="004909BC"/>
    <w:rsid w:val="00491B2E"/>
    <w:rsid w:val="004A0E93"/>
    <w:rsid w:val="004A14C7"/>
    <w:rsid w:val="004A5CCF"/>
    <w:rsid w:val="004A6620"/>
    <w:rsid w:val="004A680A"/>
    <w:rsid w:val="004A7237"/>
    <w:rsid w:val="004C0E42"/>
    <w:rsid w:val="004C1698"/>
    <w:rsid w:val="004C216E"/>
    <w:rsid w:val="004E0045"/>
    <w:rsid w:val="004E10B6"/>
    <w:rsid w:val="004E111F"/>
    <w:rsid w:val="004F0DFD"/>
    <w:rsid w:val="004F15DA"/>
    <w:rsid w:val="004F290C"/>
    <w:rsid w:val="00502738"/>
    <w:rsid w:val="0050749A"/>
    <w:rsid w:val="0051502E"/>
    <w:rsid w:val="0051694D"/>
    <w:rsid w:val="00523F90"/>
    <w:rsid w:val="00526C7F"/>
    <w:rsid w:val="00526F68"/>
    <w:rsid w:val="00534660"/>
    <w:rsid w:val="00536C94"/>
    <w:rsid w:val="00543760"/>
    <w:rsid w:val="005458A0"/>
    <w:rsid w:val="0054601E"/>
    <w:rsid w:val="00555DE2"/>
    <w:rsid w:val="00567DF3"/>
    <w:rsid w:val="00573DA9"/>
    <w:rsid w:val="005743F4"/>
    <w:rsid w:val="00582BDB"/>
    <w:rsid w:val="00596B8E"/>
    <w:rsid w:val="005A23BA"/>
    <w:rsid w:val="005A4442"/>
    <w:rsid w:val="005A59A3"/>
    <w:rsid w:val="005B008C"/>
    <w:rsid w:val="005C0137"/>
    <w:rsid w:val="005C050D"/>
    <w:rsid w:val="005C0EB1"/>
    <w:rsid w:val="005C5189"/>
    <w:rsid w:val="005D4EC6"/>
    <w:rsid w:val="005D71A1"/>
    <w:rsid w:val="005E02E5"/>
    <w:rsid w:val="005E60BD"/>
    <w:rsid w:val="005E6D90"/>
    <w:rsid w:val="005F127F"/>
    <w:rsid w:val="005F55D3"/>
    <w:rsid w:val="00606D26"/>
    <w:rsid w:val="00606E18"/>
    <w:rsid w:val="0061106E"/>
    <w:rsid w:val="0061180C"/>
    <w:rsid w:val="00611CCB"/>
    <w:rsid w:val="00614B35"/>
    <w:rsid w:val="00625C65"/>
    <w:rsid w:val="00630133"/>
    <w:rsid w:val="00643FB5"/>
    <w:rsid w:val="00647F4D"/>
    <w:rsid w:val="00657849"/>
    <w:rsid w:val="006634F1"/>
    <w:rsid w:val="0066504B"/>
    <w:rsid w:val="006673B1"/>
    <w:rsid w:val="006823FB"/>
    <w:rsid w:val="0068484D"/>
    <w:rsid w:val="0068797E"/>
    <w:rsid w:val="0069226B"/>
    <w:rsid w:val="00693630"/>
    <w:rsid w:val="00693A04"/>
    <w:rsid w:val="00694E92"/>
    <w:rsid w:val="006A26D3"/>
    <w:rsid w:val="006A2D8D"/>
    <w:rsid w:val="006B03AC"/>
    <w:rsid w:val="006B5A49"/>
    <w:rsid w:val="006B60DE"/>
    <w:rsid w:val="006C02E1"/>
    <w:rsid w:val="006C74C3"/>
    <w:rsid w:val="006C7B82"/>
    <w:rsid w:val="006D63AD"/>
    <w:rsid w:val="006E3F10"/>
    <w:rsid w:val="006E688C"/>
    <w:rsid w:val="006E7F10"/>
    <w:rsid w:val="006F18D6"/>
    <w:rsid w:val="006F2532"/>
    <w:rsid w:val="006F39F7"/>
    <w:rsid w:val="006F53ED"/>
    <w:rsid w:val="006F6D07"/>
    <w:rsid w:val="00701E4D"/>
    <w:rsid w:val="00702BF8"/>
    <w:rsid w:val="00711637"/>
    <w:rsid w:val="00712238"/>
    <w:rsid w:val="00714F85"/>
    <w:rsid w:val="00717BAC"/>
    <w:rsid w:val="0072214F"/>
    <w:rsid w:val="0072249D"/>
    <w:rsid w:val="00726A03"/>
    <w:rsid w:val="00732CE0"/>
    <w:rsid w:val="007346C3"/>
    <w:rsid w:val="00747DAF"/>
    <w:rsid w:val="00751730"/>
    <w:rsid w:val="00751D53"/>
    <w:rsid w:val="00751DD0"/>
    <w:rsid w:val="00757FA2"/>
    <w:rsid w:val="007631F8"/>
    <w:rsid w:val="00773DC6"/>
    <w:rsid w:val="00782CD9"/>
    <w:rsid w:val="007870A5"/>
    <w:rsid w:val="007A3D6A"/>
    <w:rsid w:val="007A5611"/>
    <w:rsid w:val="007C372D"/>
    <w:rsid w:val="007C6FFF"/>
    <w:rsid w:val="007D1A3F"/>
    <w:rsid w:val="007D2AE2"/>
    <w:rsid w:val="007D3ABC"/>
    <w:rsid w:val="007D71F2"/>
    <w:rsid w:val="007E45B2"/>
    <w:rsid w:val="007E6416"/>
    <w:rsid w:val="007F0720"/>
    <w:rsid w:val="007F08B5"/>
    <w:rsid w:val="007F165D"/>
    <w:rsid w:val="007F1F9D"/>
    <w:rsid w:val="007F5196"/>
    <w:rsid w:val="008034F3"/>
    <w:rsid w:val="008140F9"/>
    <w:rsid w:val="008156EF"/>
    <w:rsid w:val="0082206C"/>
    <w:rsid w:val="0082391E"/>
    <w:rsid w:val="0082758F"/>
    <w:rsid w:val="00833A02"/>
    <w:rsid w:val="00840901"/>
    <w:rsid w:val="0084171D"/>
    <w:rsid w:val="008463CF"/>
    <w:rsid w:val="00847812"/>
    <w:rsid w:val="008524DF"/>
    <w:rsid w:val="008543B3"/>
    <w:rsid w:val="00854A10"/>
    <w:rsid w:val="008644C1"/>
    <w:rsid w:val="00867C8D"/>
    <w:rsid w:val="008706FD"/>
    <w:rsid w:val="008A0AEB"/>
    <w:rsid w:val="008A2A3A"/>
    <w:rsid w:val="008B70D0"/>
    <w:rsid w:val="008C0844"/>
    <w:rsid w:val="008C1D68"/>
    <w:rsid w:val="008C5466"/>
    <w:rsid w:val="008D211B"/>
    <w:rsid w:val="008D4A9E"/>
    <w:rsid w:val="008D4B4D"/>
    <w:rsid w:val="008D7CA9"/>
    <w:rsid w:val="008E09DE"/>
    <w:rsid w:val="008E1D1A"/>
    <w:rsid w:val="008E34BB"/>
    <w:rsid w:val="008E371F"/>
    <w:rsid w:val="008E3B8C"/>
    <w:rsid w:val="008F0547"/>
    <w:rsid w:val="008F643C"/>
    <w:rsid w:val="00915817"/>
    <w:rsid w:val="00917082"/>
    <w:rsid w:val="00917C87"/>
    <w:rsid w:val="00931E96"/>
    <w:rsid w:val="00933C09"/>
    <w:rsid w:val="00943066"/>
    <w:rsid w:val="0094503D"/>
    <w:rsid w:val="0094720F"/>
    <w:rsid w:val="009474A2"/>
    <w:rsid w:val="0095253B"/>
    <w:rsid w:val="009624CA"/>
    <w:rsid w:val="00962795"/>
    <w:rsid w:val="009654C7"/>
    <w:rsid w:val="009666E0"/>
    <w:rsid w:val="0096675E"/>
    <w:rsid w:val="009670B5"/>
    <w:rsid w:val="009677E1"/>
    <w:rsid w:val="00976CB9"/>
    <w:rsid w:val="00992756"/>
    <w:rsid w:val="009971A2"/>
    <w:rsid w:val="00997234"/>
    <w:rsid w:val="009A3FBD"/>
    <w:rsid w:val="009A7B6F"/>
    <w:rsid w:val="009B124D"/>
    <w:rsid w:val="009C223F"/>
    <w:rsid w:val="009C3AA0"/>
    <w:rsid w:val="009D00D3"/>
    <w:rsid w:val="009D1DA6"/>
    <w:rsid w:val="009E3C61"/>
    <w:rsid w:val="009E432A"/>
    <w:rsid w:val="009E767F"/>
    <w:rsid w:val="009F7584"/>
    <w:rsid w:val="00A10211"/>
    <w:rsid w:val="00A17F2C"/>
    <w:rsid w:val="00A22940"/>
    <w:rsid w:val="00A263ED"/>
    <w:rsid w:val="00A270F4"/>
    <w:rsid w:val="00A30456"/>
    <w:rsid w:val="00A318C5"/>
    <w:rsid w:val="00A3345C"/>
    <w:rsid w:val="00A342CF"/>
    <w:rsid w:val="00A44222"/>
    <w:rsid w:val="00A47D0D"/>
    <w:rsid w:val="00A5132A"/>
    <w:rsid w:val="00A5378B"/>
    <w:rsid w:val="00A6549F"/>
    <w:rsid w:val="00A66CAD"/>
    <w:rsid w:val="00A7340F"/>
    <w:rsid w:val="00A8280D"/>
    <w:rsid w:val="00A839AF"/>
    <w:rsid w:val="00A85866"/>
    <w:rsid w:val="00A85CD2"/>
    <w:rsid w:val="00A95CE0"/>
    <w:rsid w:val="00A95FC8"/>
    <w:rsid w:val="00A97BD7"/>
    <w:rsid w:val="00AA714B"/>
    <w:rsid w:val="00AA7529"/>
    <w:rsid w:val="00AA7F73"/>
    <w:rsid w:val="00AB10CC"/>
    <w:rsid w:val="00AB12AD"/>
    <w:rsid w:val="00AB1634"/>
    <w:rsid w:val="00AB45E3"/>
    <w:rsid w:val="00AB5261"/>
    <w:rsid w:val="00AB6EC0"/>
    <w:rsid w:val="00AC5060"/>
    <w:rsid w:val="00AC687F"/>
    <w:rsid w:val="00AC7EF5"/>
    <w:rsid w:val="00AD008C"/>
    <w:rsid w:val="00AD268D"/>
    <w:rsid w:val="00AD4EEA"/>
    <w:rsid w:val="00AE2359"/>
    <w:rsid w:val="00AE3AEF"/>
    <w:rsid w:val="00AE6459"/>
    <w:rsid w:val="00AE670D"/>
    <w:rsid w:val="00AF064A"/>
    <w:rsid w:val="00AF1624"/>
    <w:rsid w:val="00AF7714"/>
    <w:rsid w:val="00B03E2E"/>
    <w:rsid w:val="00B06CAB"/>
    <w:rsid w:val="00B102D1"/>
    <w:rsid w:val="00B16A01"/>
    <w:rsid w:val="00B17C65"/>
    <w:rsid w:val="00B17D4D"/>
    <w:rsid w:val="00B21EA2"/>
    <w:rsid w:val="00B22D5A"/>
    <w:rsid w:val="00B23029"/>
    <w:rsid w:val="00B261F7"/>
    <w:rsid w:val="00B349CE"/>
    <w:rsid w:val="00B400E0"/>
    <w:rsid w:val="00B41152"/>
    <w:rsid w:val="00B46808"/>
    <w:rsid w:val="00B476A4"/>
    <w:rsid w:val="00B527AD"/>
    <w:rsid w:val="00B53A6E"/>
    <w:rsid w:val="00B54900"/>
    <w:rsid w:val="00B5742C"/>
    <w:rsid w:val="00B60CA0"/>
    <w:rsid w:val="00B61E84"/>
    <w:rsid w:val="00B6245B"/>
    <w:rsid w:val="00B648DC"/>
    <w:rsid w:val="00B713E7"/>
    <w:rsid w:val="00B86998"/>
    <w:rsid w:val="00B9370D"/>
    <w:rsid w:val="00B941EC"/>
    <w:rsid w:val="00B94896"/>
    <w:rsid w:val="00B953D8"/>
    <w:rsid w:val="00BA3479"/>
    <w:rsid w:val="00BB1B17"/>
    <w:rsid w:val="00BB1F44"/>
    <w:rsid w:val="00BB4EF3"/>
    <w:rsid w:val="00BC03D2"/>
    <w:rsid w:val="00BC3685"/>
    <w:rsid w:val="00BC5336"/>
    <w:rsid w:val="00BC7370"/>
    <w:rsid w:val="00BD25BC"/>
    <w:rsid w:val="00BD4F1D"/>
    <w:rsid w:val="00BD7D77"/>
    <w:rsid w:val="00BD7F1E"/>
    <w:rsid w:val="00BE048C"/>
    <w:rsid w:val="00BE09F6"/>
    <w:rsid w:val="00BE625B"/>
    <w:rsid w:val="00BE7357"/>
    <w:rsid w:val="00BE7DCE"/>
    <w:rsid w:val="00BF0D76"/>
    <w:rsid w:val="00BF6FBF"/>
    <w:rsid w:val="00C00C29"/>
    <w:rsid w:val="00C00FC5"/>
    <w:rsid w:val="00C05858"/>
    <w:rsid w:val="00C115FA"/>
    <w:rsid w:val="00C11AE2"/>
    <w:rsid w:val="00C20080"/>
    <w:rsid w:val="00C27B33"/>
    <w:rsid w:val="00C31FE8"/>
    <w:rsid w:val="00C323FE"/>
    <w:rsid w:val="00C343FA"/>
    <w:rsid w:val="00C40ECA"/>
    <w:rsid w:val="00C41E07"/>
    <w:rsid w:val="00C436CF"/>
    <w:rsid w:val="00C43FDA"/>
    <w:rsid w:val="00C55D5D"/>
    <w:rsid w:val="00C5776A"/>
    <w:rsid w:val="00C605FA"/>
    <w:rsid w:val="00C63F34"/>
    <w:rsid w:val="00C649AC"/>
    <w:rsid w:val="00C64D27"/>
    <w:rsid w:val="00C67146"/>
    <w:rsid w:val="00C731C8"/>
    <w:rsid w:val="00C743D5"/>
    <w:rsid w:val="00C77A08"/>
    <w:rsid w:val="00C8547A"/>
    <w:rsid w:val="00C93C7D"/>
    <w:rsid w:val="00CA0961"/>
    <w:rsid w:val="00CB0406"/>
    <w:rsid w:val="00CB4E46"/>
    <w:rsid w:val="00CC29FA"/>
    <w:rsid w:val="00CC5B5F"/>
    <w:rsid w:val="00CD21D0"/>
    <w:rsid w:val="00CD5380"/>
    <w:rsid w:val="00CD5AB9"/>
    <w:rsid w:val="00CD677B"/>
    <w:rsid w:val="00CE00ED"/>
    <w:rsid w:val="00CE0D05"/>
    <w:rsid w:val="00CE646F"/>
    <w:rsid w:val="00CF228A"/>
    <w:rsid w:val="00CF34A5"/>
    <w:rsid w:val="00D05D95"/>
    <w:rsid w:val="00D06E3F"/>
    <w:rsid w:val="00D20769"/>
    <w:rsid w:val="00D21208"/>
    <w:rsid w:val="00D216C0"/>
    <w:rsid w:val="00D304D9"/>
    <w:rsid w:val="00D56F9F"/>
    <w:rsid w:val="00D608F0"/>
    <w:rsid w:val="00D76F08"/>
    <w:rsid w:val="00D836FF"/>
    <w:rsid w:val="00D84516"/>
    <w:rsid w:val="00D84D6D"/>
    <w:rsid w:val="00D85374"/>
    <w:rsid w:val="00D874F8"/>
    <w:rsid w:val="00D93147"/>
    <w:rsid w:val="00D93879"/>
    <w:rsid w:val="00DA311E"/>
    <w:rsid w:val="00DA51AF"/>
    <w:rsid w:val="00DA7630"/>
    <w:rsid w:val="00DB0784"/>
    <w:rsid w:val="00DB515B"/>
    <w:rsid w:val="00DB74E7"/>
    <w:rsid w:val="00DC2AE4"/>
    <w:rsid w:val="00DC6F57"/>
    <w:rsid w:val="00DD277D"/>
    <w:rsid w:val="00DD2EC2"/>
    <w:rsid w:val="00DD606A"/>
    <w:rsid w:val="00DD6E71"/>
    <w:rsid w:val="00DE2EED"/>
    <w:rsid w:val="00DF0181"/>
    <w:rsid w:val="00DF4DDA"/>
    <w:rsid w:val="00E01704"/>
    <w:rsid w:val="00E031A2"/>
    <w:rsid w:val="00E031E3"/>
    <w:rsid w:val="00E1054B"/>
    <w:rsid w:val="00E12761"/>
    <w:rsid w:val="00E16DC3"/>
    <w:rsid w:val="00E205EA"/>
    <w:rsid w:val="00E21081"/>
    <w:rsid w:val="00E24E94"/>
    <w:rsid w:val="00E27F90"/>
    <w:rsid w:val="00E32EB7"/>
    <w:rsid w:val="00E33341"/>
    <w:rsid w:val="00E403D6"/>
    <w:rsid w:val="00E40E53"/>
    <w:rsid w:val="00E4162C"/>
    <w:rsid w:val="00E443EA"/>
    <w:rsid w:val="00E453A8"/>
    <w:rsid w:val="00E47A42"/>
    <w:rsid w:val="00E53E66"/>
    <w:rsid w:val="00E652F4"/>
    <w:rsid w:val="00E82689"/>
    <w:rsid w:val="00E94BB7"/>
    <w:rsid w:val="00E968B2"/>
    <w:rsid w:val="00E96D82"/>
    <w:rsid w:val="00EB1321"/>
    <w:rsid w:val="00EB2FF5"/>
    <w:rsid w:val="00EB6234"/>
    <w:rsid w:val="00EC1D83"/>
    <w:rsid w:val="00EC75EA"/>
    <w:rsid w:val="00ED2874"/>
    <w:rsid w:val="00EE06D7"/>
    <w:rsid w:val="00EE408D"/>
    <w:rsid w:val="00EE6317"/>
    <w:rsid w:val="00EE787B"/>
    <w:rsid w:val="00EF097E"/>
    <w:rsid w:val="00EF1DB0"/>
    <w:rsid w:val="00EF1EC1"/>
    <w:rsid w:val="00EF71F5"/>
    <w:rsid w:val="00EF7D3A"/>
    <w:rsid w:val="00F0142A"/>
    <w:rsid w:val="00F06460"/>
    <w:rsid w:val="00F07E03"/>
    <w:rsid w:val="00F11FAB"/>
    <w:rsid w:val="00F13B15"/>
    <w:rsid w:val="00F21F32"/>
    <w:rsid w:val="00F26D2C"/>
    <w:rsid w:val="00F270F7"/>
    <w:rsid w:val="00F320FD"/>
    <w:rsid w:val="00F33008"/>
    <w:rsid w:val="00F43B7D"/>
    <w:rsid w:val="00F44CC9"/>
    <w:rsid w:val="00F455E4"/>
    <w:rsid w:val="00F47F72"/>
    <w:rsid w:val="00F53766"/>
    <w:rsid w:val="00F54EF4"/>
    <w:rsid w:val="00F5583D"/>
    <w:rsid w:val="00F617CE"/>
    <w:rsid w:val="00F61F94"/>
    <w:rsid w:val="00F62017"/>
    <w:rsid w:val="00F64A69"/>
    <w:rsid w:val="00F72F0D"/>
    <w:rsid w:val="00F74E52"/>
    <w:rsid w:val="00F76E03"/>
    <w:rsid w:val="00F81E04"/>
    <w:rsid w:val="00F838B9"/>
    <w:rsid w:val="00F86501"/>
    <w:rsid w:val="00F8796F"/>
    <w:rsid w:val="00F92645"/>
    <w:rsid w:val="00FA07DE"/>
    <w:rsid w:val="00FA1C5E"/>
    <w:rsid w:val="00FA354A"/>
    <w:rsid w:val="00FA40B7"/>
    <w:rsid w:val="00FA43D9"/>
    <w:rsid w:val="00FA60BB"/>
    <w:rsid w:val="00FB0B5B"/>
    <w:rsid w:val="00FB0FE9"/>
    <w:rsid w:val="00FB2F6D"/>
    <w:rsid w:val="00FB7AE1"/>
    <w:rsid w:val="00FC2506"/>
    <w:rsid w:val="00FC4B9C"/>
    <w:rsid w:val="00FC779F"/>
    <w:rsid w:val="00FD057A"/>
    <w:rsid w:val="00FD0AEB"/>
    <w:rsid w:val="00FD21CC"/>
    <w:rsid w:val="00FD28B5"/>
    <w:rsid w:val="00FD75D1"/>
    <w:rsid w:val="00FE37BC"/>
    <w:rsid w:val="00FE5291"/>
    <w:rsid w:val="00FE538A"/>
    <w:rsid w:val="00FE5AD3"/>
    <w:rsid w:val="00FE5FAC"/>
    <w:rsid w:val="00FF4D24"/>
    <w:rsid w:val="00FF5CDA"/>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02/ece3.8102" TargetMode="External"/><Relationship Id="rId1" Type="http://schemas.openxmlformats.org/officeDocument/2006/relationships/hyperlink" Target="https://doi.org/10.1080/02755947.2015.1055014"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8.tiff"/><Relationship Id="rId21" Type="http://schemas.openxmlformats.org/officeDocument/2006/relationships/image" Target="media/image3.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s://doi.org/10.5281/zenodo.5172971"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header" Target="header6.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28</Pages>
  <Words>7475</Words>
  <Characters>42608</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O Malley, Kathleen G</cp:lastModifiedBy>
  <cp:revision>3</cp:revision>
  <cp:lastPrinted>2021-08-07T00:07:00Z</cp:lastPrinted>
  <dcterms:created xsi:type="dcterms:W3CDTF">2022-12-27T22:51:00Z</dcterms:created>
  <dcterms:modified xsi:type="dcterms:W3CDTF">2022-12-27T23:01:00Z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