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45E7B" w14:textId="77777777" w:rsidR="00144E70" w:rsidRPr="00D90081" w:rsidRDefault="00144E70" w:rsidP="00144E70">
      <w:pPr>
        <w:autoSpaceDE w:val="0"/>
        <w:autoSpaceDN w:val="0"/>
        <w:adjustRightInd w:val="0"/>
        <w:spacing w:after="0"/>
        <w:rPr>
          <w:b/>
          <w:bCs/>
          <w:sz w:val="44"/>
          <w:szCs w:val="44"/>
        </w:rPr>
      </w:pPr>
      <w:bookmarkStart w:id="0" w:name="_Toc435342873"/>
      <w:bookmarkStart w:id="1" w:name="_Toc435342918"/>
      <w:bookmarkStart w:id="2" w:name="_Toc438883263"/>
      <w:bookmarkStart w:id="3" w:name="_Toc438883451"/>
      <w:bookmarkStart w:id="4" w:name="_Toc438884577"/>
      <w:bookmarkStart w:id="5" w:name="_Toc496510702"/>
      <w:bookmarkStart w:id="6" w:name="_Toc497099837"/>
      <w:bookmarkStart w:id="7" w:name="_Toc497127210"/>
      <w:bookmarkStart w:id="8" w:name="_Toc497127247"/>
      <w:bookmarkStart w:id="9" w:name="_Toc497127630"/>
      <w:bookmarkStart w:id="10" w:name="_Toc176579195"/>
      <w:bookmarkStart w:id="11" w:name="_Toc176579358"/>
      <w:bookmarkStart w:id="12" w:name="_Toc255360919"/>
      <w:bookmarkStart w:id="13" w:name="_Toc257447082"/>
      <w:r w:rsidRPr="00D90081">
        <w:rPr>
          <w:b/>
          <w:bCs/>
          <w:sz w:val="44"/>
          <w:szCs w:val="44"/>
        </w:rPr>
        <w:t>Oregon Department of Fish and Wildlife</w:t>
      </w:r>
    </w:p>
    <w:p w14:paraId="55A94EC1" w14:textId="403E4E2D" w:rsidR="00144E70" w:rsidRPr="00D90081" w:rsidRDefault="00144E70" w:rsidP="00144E70">
      <w:pPr>
        <w:autoSpaceDE w:val="0"/>
        <w:autoSpaceDN w:val="0"/>
        <w:adjustRightInd w:val="0"/>
        <w:spacing w:after="120"/>
        <w:rPr>
          <w:b/>
          <w:bCs/>
          <w:sz w:val="72"/>
          <w:szCs w:val="72"/>
        </w:rPr>
      </w:pPr>
      <w:r w:rsidRPr="00142D4B">
        <w:rPr>
          <w:b/>
          <w:bCs/>
          <w:noProof/>
          <w:sz w:val="44"/>
          <w:szCs w:val="44"/>
        </w:rPr>
        <w:drawing>
          <wp:anchor distT="0" distB="0" distL="114300" distR="114300" simplePos="0" relativeHeight="251657216" behindDoc="1" locked="0" layoutInCell="1" allowOverlap="1" wp14:anchorId="30F5FBA0" wp14:editId="56D4D3E0">
            <wp:simplePos x="0" y="0"/>
            <wp:positionH relativeFrom="margin">
              <wp:posOffset>477078</wp:posOffset>
            </wp:positionH>
            <wp:positionV relativeFrom="paragraph">
              <wp:posOffset>633564</wp:posOffset>
            </wp:positionV>
            <wp:extent cx="4715124" cy="575300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a:extLst>
                        <a:ext uri="{28A0092B-C50C-407E-A947-70E740481C1C}">
                          <a14:useLocalDpi xmlns:a14="http://schemas.microsoft.com/office/drawing/2010/main" val="0"/>
                        </a:ext>
                      </a:extLst>
                    </a:blip>
                    <a:srcRect/>
                    <a:stretch>
                      <a:fillRect/>
                    </a:stretch>
                  </pic:blipFill>
                  <pic:spPr bwMode="auto">
                    <a:xfrm>
                      <a:off x="0" y="0"/>
                      <a:ext cx="4720012" cy="57589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72"/>
          <w:szCs w:val="72"/>
        </w:rPr>
        <w:t>SCIENCE BULLETIN</w:t>
      </w:r>
    </w:p>
    <w:p w14:paraId="5B3F132F" w14:textId="407B66F5" w:rsidR="00144E70" w:rsidRPr="00142D4B" w:rsidRDefault="00144E70" w:rsidP="00144E70">
      <w:pPr>
        <w:autoSpaceDE w:val="0"/>
        <w:autoSpaceDN w:val="0"/>
        <w:adjustRightInd w:val="0"/>
        <w:rPr>
          <w:b/>
          <w:bCs/>
          <w:sz w:val="44"/>
          <w:szCs w:val="44"/>
        </w:rPr>
      </w:pPr>
      <w:r w:rsidRPr="00142D4B">
        <w:rPr>
          <w:b/>
          <w:bCs/>
          <w:sz w:val="44"/>
          <w:szCs w:val="44"/>
        </w:rPr>
        <w:t>Number 20</w:t>
      </w:r>
      <w:r w:rsidR="004A6620">
        <w:rPr>
          <w:b/>
          <w:bCs/>
          <w:sz w:val="44"/>
          <w:szCs w:val="44"/>
        </w:rPr>
        <w:t>22</w:t>
      </w:r>
      <w:r w:rsidRPr="00142D4B">
        <w:rPr>
          <w:b/>
          <w:bCs/>
          <w:sz w:val="44"/>
          <w:szCs w:val="44"/>
        </w:rPr>
        <w:t>-XX</w:t>
      </w:r>
    </w:p>
    <w:p w14:paraId="1DCFE072" w14:textId="77777777" w:rsidR="00144E70" w:rsidRPr="00D90081" w:rsidRDefault="00144E70" w:rsidP="00144E70">
      <w:pPr>
        <w:autoSpaceDE w:val="0"/>
        <w:autoSpaceDN w:val="0"/>
        <w:adjustRightInd w:val="0"/>
        <w:rPr>
          <w:sz w:val="48"/>
          <w:szCs w:val="48"/>
        </w:rPr>
      </w:pPr>
    </w:p>
    <w:p w14:paraId="4AE23E3E" w14:textId="77777777" w:rsidR="00144E70" w:rsidRPr="00D90081" w:rsidRDefault="00144E70" w:rsidP="00144E70"/>
    <w:p w14:paraId="647ABFA4" w14:textId="77777777" w:rsidR="00144E70" w:rsidRPr="00D90081" w:rsidRDefault="00144E70" w:rsidP="00144E70"/>
    <w:p w14:paraId="5416DEBA" w14:textId="77777777" w:rsidR="00144E70" w:rsidRPr="00D90081" w:rsidRDefault="00144E70" w:rsidP="00144E70"/>
    <w:p w14:paraId="0C6B71D8" w14:textId="77777777" w:rsidR="00144E70" w:rsidRPr="00D90081" w:rsidRDefault="00144E70" w:rsidP="00144E70"/>
    <w:p w14:paraId="10FB3101" w14:textId="77777777" w:rsidR="00144E70" w:rsidRPr="00D90081" w:rsidRDefault="00144E70" w:rsidP="00144E70"/>
    <w:p w14:paraId="0F93BC6C" w14:textId="77777777" w:rsidR="00144E70" w:rsidRPr="00D90081" w:rsidRDefault="00144E70" w:rsidP="00144E70"/>
    <w:p w14:paraId="31B03288" w14:textId="77777777" w:rsidR="00144E70" w:rsidRPr="00D90081" w:rsidRDefault="00144E70" w:rsidP="00144E70"/>
    <w:p w14:paraId="4F8F6731" w14:textId="77777777" w:rsidR="00144E70" w:rsidRPr="00D90081" w:rsidRDefault="00144E70" w:rsidP="00144E70"/>
    <w:p w14:paraId="4B76B032" w14:textId="77777777" w:rsidR="00144E70" w:rsidRPr="00D90081" w:rsidRDefault="00144E70" w:rsidP="00144E70">
      <w:r w:rsidRPr="00D90081">
        <w:rPr>
          <w:rFonts w:cs="Arial"/>
          <w:noProof/>
        </w:rPr>
        <w:drawing>
          <wp:inline distT="0" distB="0" distL="0" distR="0" wp14:anchorId="3EF9938B" wp14:editId="079DFF4F">
            <wp:extent cx="1178560" cy="1473200"/>
            <wp:effectExtent l="0" t="0" r="2540" b="0"/>
            <wp:docPr id="7" name="Picture 7"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9" cstate="print">
                      <a:extLst>
                        <a:ext uri="{28A0092B-C50C-407E-A947-70E740481C1C}">
                          <a14:useLocalDpi xmlns:a14="http://schemas.microsoft.com/office/drawing/2010/main" val="0"/>
                        </a:ext>
                      </a:extLst>
                    </a:blip>
                    <a:srcRect l="11121" t="5963" r="21558" b="10461"/>
                    <a:stretch>
                      <a:fillRect/>
                    </a:stretch>
                  </pic:blipFill>
                  <pic:spPr bwMode="auto">
                    <a:xfrm>
                      <a:off x="0" y="0"/>
                      <a:ext cx="1178560" cy="1473200"/>
                    </a:xfrm>
                    <a:prstGeom prst="rect">
                      <a:avLst/>
                    </a:prstGeom>
                    <a:noFill/>
                    <a:ln>
                      <a:noFill/>
                    </a:ln>
                  </pic:spPr>
                </pic:pic>
              </a:graphicData>
            </a:graphic>
          </wp:inline>
        </w:drawing>
      </w:r>
    </w:p>
    <w:p w14:paraId="23524F7F" w14:textId="77777777" w:rsidR="00144E70" w:rsidRPr="00AF7FF2" w:rsidRDefault="00144E70" w:rsidP="00144E70">
      <w:pPr>
        <w:autoSpaceDE w:val="0"/>
        <w:autoSpaceDN w:val="0"/>
        <w:adjustRightInd w:val="0"/>
        <w:spacing w:after="0"/>
        <w:rPr>
          <w:b/>
          <w:bCs/>
          <w:sz w:val="28"/>
          <w:szCs w:val="28"/>
        </w:rPr>
      </w:pPr>
    </w:p>
    <w:p w14:paraId="27C0931B" w14:textId="454F597E" w:rsidR="00144E70" w:rsidRPr="00D90081" w:rsidRDefault="00867C8D" w:rsidP="00144E70">
      <w:pPr>
        <w:autoSpaceDE w:val="0"/>
        <w:autoSpaceDN w:val="0"/>
        <w:adjustRightInd w:val="0"/>
        <w:spacing w:after="0"/>
        <w:rPr>
          <w:b/>
          <w:bCs/>
          <w:sz w:val="44"/>
          <w:szCs w:val="44"/>
        </w:rPr>
      </w:pPr>
      <w:r>
        <w:rPr>
          <w:b/>
          <w:bCs/>
          <w:sz w:val="44"/>
          <w:szCs w:val="44"/>
        </w:rPr>
        <w:t xml:space="preserve">FISH </w:t>
      </w:r>
      <w:r w:rsidR="00144E70" w:rsidRPr="00D90081">
        <w:rPr>
          <w:b/>
          <w:bCs/>
          <w:sz w:val="44"/>
          <w:szCs w:val="44"/>
        </w:rPr>
        <w:t>DIVISION</w:t>
      </w:r>
    </w:p>
    <w:p w14:paraId="21D82FBA" w14:textId="77777777" w:rsidR="00144E70" w:rsidRPr="00D90081" w:rsidRDefault="00144E70" w:rsidP="00144E70">
      <w:pPr>
        <w:autoSpaceDE w:val="0"/>
        <w:autoSpaceDN w:val="0"/>
        <w:adjustRightInd w:val="0"/>
        <w:spacing w:after="0"/>
        <w:rPr>
          <w:sz w:val="32"/>
          <w:szCs w:val="32"/>
        </w:rPr>
      </w:pPr>
    </w:p>
    <w:p w14:paraId="6CFE99A8" w14:textId="677E6DA6" w:rsidR="002224CB" w:rsidRDefault="004A6620" w:rsidP="002224CB">
      <w:pPr>
        <w:autoSpaceDE w:val="0"/>
        <w:autoSpaceDN w:val="0"/>
        <w:adjustRightInd w:val="0"/>
        <w:spacing w:after="0"/>
        <w:rPr>
          <w:sz w:val="24"/>
          <w:szCs w:val="24"/>
        </w:rPr>
      </w:pPr>
      <w:r w:rsidRPr="004A6620">
        <w:rPr>
          <w:sz w:val="32"/>
          <w:szCs w:val="32"/>
        </w:rPr>
        <w:t xml:space="preserve">Population genetic structure of Oregon coastal </w:t>
      </w:r>
      <w:r>
        <w:rPr>
          <w:sz w:val="32"/>
          <w:szCs w:val="32"/>
        </w:rPr>
        <w:t>C</w:t>
      </w:r>
      <w:r w:rsidRPr="004A6620">
        <w:rPr>
          <w:sz w:val="32"/>
          <w:szCs w:val="32"/>
        </w:rPr>
        <w:t xml:space="preserve">hum </w:t>
      </w:r>
      <w:r>
        <w:rPr>
          <w:sz w:val="32"/>
          <w:szCs w:val="32"/>
        </w:rPr>
        <w:t>S</w:t>
      </w:r>
      <w:r w:rsidRPr="004A6620">
        <w:rPr>
          <w:sz w:val="32"/>
          <w:szCs w:val="32"/>
        </w:rPr>
        <w:t>almon (</w:t>
      </w:r>
      <w:r w:rsidRPr="004A6620">
        <w:rPr>
          <w:i/>
          <w:iCs/>
          <w:sz w:val="32"/>
          <w:szCs w:val="32"/>
        </w:rPr>
        <w:t>Oncorhynchus keta</w:t>
      </w:r>
      <w:r w:rsidRPr="004A6620">
        <w:rPr>
          <w:sz w:val="32"/>
          <w:szCs w:val="32"/>
        </w:rPr>
        <w:t>) and considerations for carcass tissue sampling</w:t>
      </w:r>
    </w:p>
    <w:p w14:paraId="51AEA9E0" w14:textId="77777777" w:rsidR="002224CB" w:rsidRDefault="002224CB">
      <w:pPr>
        <w:rPr>
          <w:sz w:val="24"/>
          <w:szCs w:val="24"/>
        </w:rPr>
      </w:pPr>
      <w:r>
        <w:rPr>
          <w:sz w:val="24"/>
          <w:szCs w:val="24"/>
        </w:rPr>
        <w:br w:type="page"/>
      </w:r>
    </w:p>
    <w:p w14:paraId="40ED9F6A" w14:textId="7E59AF7F" w:rsidR="00144E70" w:rsidRPr="00D90081" w:rsidRDefault="00144E70" w:rsidP="003C1B67">
      <w:pPr>
        <w:autoSpaceDE w:val="0"/>
        <w:autoSpaceDN w:val="0"/>
        <w:adjustRightInd w:val="0"/>
        <w:spacing w:after="0"/>
        <w:jc w:val="center"/>
        <w:rPr>
          <w:sz w:val="24"/>
          <w:szCs w:val="24"/>
        </w:rPr>
      </w:pPr>
      <w:r w:rsidRPr="00D90081">
        <w:rPr>
          <w:sz w:val="24"/>
          <w:szCs w:val="24"/>
        </w:rPr>
        <w:lastRenderedPageBreak/>
        <w:t>[</w:t>
      </w:r>
      <w:r w:rsidRPr="00D90081">
        <w:rPr>
          <w:i/>
          <w:sz w:val="24"/>
          <w:szCs w:val="24"/>
        </w:rPr>
        <w:t>Leave this page blank except statements at the bottom</w:t>
      </w:r>
      <w:r w:rsidRPr="00D90081">
        <w:rPr>
          <w:sz w:val="24"/>
          <w:szCs w:val="24"/>
        </w:rPr>
        <w:t xml:space="preserve">; </w:t>
      </w:r>
      <w:r w:rsidRPr="00AF7FF2">
        <w:rPr>
          <w:i/>
          <w:sz w:val="24"/>
          <w:szCs w:val="24"/>
        </w:rPr>
        <w:t>no page number</w:t>
      </w:r>
      <w:r w:rsidRPr="00D90081">
        <w:rPr>
          <w:sz w:val="24"/>
          <w:szCs w:val="24"/>
        </w:rPr>
        <w:t>]</w:t>
      </w:r>
    </w:p>
    <w:p w14:paraId="77097CA5" w14:textId="77777777" w:rsidR="00144E70" w:rsidRPr="00D90081" w:rsidRDefault="00144E70" w:rsidP="00144E70">
      <w:pPr>
        <w:rPr>
          <w:sz w:val="24"/>
          <w:szCs w:val="24"/>
        </w:rPr>
      </w:pPr>
      <w:r w:rsidRPr="00D90081">
        <w:rPr>
          <w:noProof/>
          <w:sz w:val="24"/>
          <w:szCs w:val="24"/>
        </w:rPr>
        <mc:AlternateContent>
          <mc:Choice Requires="wps">
            <w:drawing>
              <wp:anchor distT="0" distB="0" distL="114300" distR="114300" simplePos="0" relativeHeight="251656192" behindDoc="0" locked="0" layoutInCell="1" allowOverlap="1" wp14:anchorId="53583BEF" wp14:editId="5B08ADFA">
                <wp:simplePos x="0" y="0"/>
                <wp:positionH relativeFrom="column">
                  <wp:posOffset>-206734</wp:posOffset>
                </wp:positionH>
                <wp:positionV relativeFrom="paragraph">
                  <wp:posOffset>133295</wp:posOffset>
                </wp:positionV>
                <wp:extent cx="6248400" cy="2568271"/>
                <wp:effectExtent l="0" t="0" r="19050" b="2286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2568271"/>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oundrect w14:anchorId="0C129D18" id="AutoShape 36" o:spid="_x0000_s1026" style="position:absolute;margin-left:-16.3pt;margin-top:10.5pt;width:492pt;height:20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" filled="f"/>
            </w:pict>
          </mc:Fallback>
        </mc:AlternateContent>
      </w:r>
    </w:p>
    <w:p w14:paraId="41FFCFA9" w14:textId="38F60B42" w:rsidR="00144E70" w:rsidRPr="00D90081" w:rsidRDefault="00917082" w:rsidP="00144E70">
      <w:pPr>
        <w:rPr>
          <w:sz w:val="24"/>
          <w:szCs w:val="24"/>
        </w:rPr>
      </w:pPr>
      <w:r w:rsidRPr="003C1B67">
        <w:rPr>
          <w:b/>
          <w:sz w:val="24"/>
          <w:szCs w:val="24"/>
        </w:rPr>
        <w:t>For authors</w:t>
      </w:r>
      <w:r>
        <w:rPr>
          <w:sz w:val="24"/>
          <w:szCs w:val="24"/>
        </w:rPr>
        <w:t xml:space="preserve">: </w:t>
      </w:r>
      <w:r w:rsidR="00144E70" w:rsidRPr="00D90081">
        <w:rPr>
          <w:sz w:val="24"/>
          <w:szCs w:val="24"/>
        </w:rPr>
        <w:t xml:space="preserve">This document is intended as a default </w:t>
      </w:r>
      <w:r w:rsidR="00144E70">
        <w:rPr>
          <w:sz w:val="24"/>
          <w:szCs w:val="24"/>
        </w:rPr>
        <w:t xml:space="preserve">(non-prescriptive) </w:t>
      </w:r>
      <w:r w:rsidR="00144E70" w:rsidRPr="00D90081">
        <w:rPr>
          <w:sz w:val="24"/>
          <w:szCs w:val="24"/>
        </w:rPr>
        <w:t xml:space="preserve">template for all ODFW </w:t>
      </w:r>
      <w:r w:rsidR="005D71A1">
        <w:rPr>
          <w:sz w:val="24"/>
          <w:szCs w:val="24"/>
        </w:rPr>
        <w:t>Science</w:t>
      </w:r>
      <w:r w:rsidR="00144E70">
        <w:rPr>
          <w:sz w:val="24"/>
          <w:szCs w:val="24"/>
        </w:rPr>
        <w:t xml:space="preserve"> Bulletins (formerly Information Reports</w:t>
      </w:r>
      <w:r w:rsidR="000A5869">
        <w:rPr>
          <w:sz w:val="24"/>
          <w:szCs w:val="24"/>
        </w:rPr>
        <w:t xml:space="preserve"> and Progress Reports</w:t>
      </w:r>
      <w:r w:rsidR="00144E70">
        <w:rPr>
          <w:sz w:val="24"/>
          <w:szCs w:val="24"/>
        </w:rPr>
        <w:t>)</w:t>
      </w:r>
      <w:r w:rsidR="00144E70" w:rsidRPr="00D90081">
        <w:rPr>
          <w:sz w:val="24"/>
          <w:szCs w:val="24"/>
        </w:rPr>
        <w:t>.</w:t>
      </w:r>
      <w:r w:rsidR="00144E70">
        <w:rPr>
          <w:sz w:val="24"/>
          <w:szCs w:val="24"/>
        </w:rPr>
        <w:t xml:space="preserve">  Report formatting, except the cover pages and ADA statement,</w:t>
      </w:r>
      <w:r w:rsidR="00144E70" w:rsidRPr="00D90081">
        <w:rPr>
          <w:sz w:val="24"/>
          <w:szCs w:val="24"/>
        </w:rPr>
        <w:t xml:space="preserve"> may vary; report standards and guidelines should generally follow the style, format, and conventions of the American Fisheries Society, the Wildlife Society, or the organization funding the investigation.</w:t>
      </w:r>
    </w:p>
    <w:p w14:paraId="0DCE5AD8" w14:textId="317112B3" w:rsidR="00144E70" w:rsidRPr="00D90081" w:rsidRDefault="000A5869" w:rsidP="00144E70">
      <w:pPr>
        <w:rPr>
          <w:sz w:val="24"/>
          <w:szCs w:val="24"/>
        </w:rPr>
      </w:pPr>
      <w:r>
        <w:rPr>
          <w:sz w:val="24"/>
          <w:szCs w:val="24"/>
        </w:rPr>
        <w:t>T</w:t>
      </w:r>
      <w:r w:rsidR="00144E70" w:rsidRPr="00D90081">
        <w:rPr>
          <w:sz w:val="24"/>
          <w:szCs w:val="24"/>
        </w:rPr>
        <w:t>ext w</w:t>
      </w:r>
      <w:r w:rsidR="00144E70">
        <w:rPr>
          <w:sz w:val="24"/>
          <w:szCs w:val="24"/>
        </w:rPr>
        <w:t>ithin brackets are instructions (if italicized), or denote where to insert text</w:t>
      </w:r>
      <w:r w:rsidR="00144E70" w:rsidRPr="00D90081">
        <w:rPr>
          <w:sz w:val="24"/>
          <w:szCs w:val="24"/>
        </w:rPr>
        <w:t>.  Delete all such annotations</w:t>
      </w:r>
      <w:r w:rsidR="00144E70">
        <w:rPr>
          <w:sz w:val="24"/>
          <w:szCs w:val="24"/>
        </w:rPr>
        <w:t>, example text,</w:t>
      </w:r>
      <w:r w:rsidR="00144E70" w:rsidRPr="00D90081">
        <w:rPr>
          <w:sz w:val="24"/>
          <w:szCs w:val="24"/>
        </w:rPr>
        <w:t xml:space="preserve"> and this text box upon completing a report.</w:t>
      </w:r>
    </w:p>
    <w:p w14:paraId="407FB8C8" w14:textId="7D93BC41" w:rsidR="00144E70" w:rsidRPr="00D90081" w:rsidRDefault="00144E70" w:rsidP="00144E70">
      <w:pPr>
        <w:rPr>
          <w:i/>
          <w:iCs/>
          <w:sz w:val="24"/>
          <w:szCs w:val="24"/>
        </w:rPr>
      </w:pPr>
      <w:r w:rsidRPr="00D90081">
        <w:rPr>
          <w:sz w:val="24"/>
          <w:szCs w:val="24"/>
        </w:rPr>
        <w:t>Before final</w:t>
      </w:r>
      <w:r w:rsidR="003C1B67">
        <w:rPr>
          <w:sz w:val="24"/>
          <w:szCs w:val="24"/>
        </w:rPr>
        <w:t>izing a report, please review Director’s Office</w:t>
      </w:r>
      <w:r w:rsidRPr="00D90081">
        <w:rPr>
          <w:sz w:val="24"/>
          <w:szCs w:val="24"/>
        </w:rPr>
        <w:t xml:space="preserve"> Policy 100_02, particularly the requirements for report review and manuscript dissemination.  </w:t>
      </w:r>
      <w:r>
        <w:rPr>
          <w:sz w:val="24"/>
          <w:szCs w:val="24"/>
        </w:rPr>
        <w:t xml:space="preserve">Obtain </w:t>
      </w:r>
      <w:r w:rsidRPr="00D90081">
        <w:rPr>
          <w:sz w:val="24"/>
          <w:szCs w:val="24"/>
        </w:rPr>
        <w:t>a report series number (front cover page) from staff designated in the policy.</w:t>
      </w:r>
    </w:p>
    <w:p w14:paraId="7EE09FDA" w14:textId="77777777" w:rsidR="00144E70" w:rsidRPr="00D90081" w:rsidRDefault="00144E70" w:rsidP="00144E70">
      <w:pPr>
        <w:pStyle w:val="Subtitle"/>
        <w:rPr>
          <w:rFonts w:asciiTheme="minorHAnsi" w:hAnsiTheme="minorHAnsi"/>
          <w:i w:val="0"/>
          <w:iCs w:val="0"/>
          <w:color w:val="auto"/>
          <w:spacing w:val="0"/>
          <w:sz w:val="30"/>
          <w:szCs w:val="30"/>
        </w:rPr>
      </w:pPr>
    </w:p>
    <w:p w14:paraId="0A616E2D" w14:textId="77777777" w:rsidR="00144E70" w:rsidRPr="00D90081" w:rsidRDefault="00144E70" w:rsidP="00144E70">
      <w:pPr>
        <w:pStyle w:val="Subtitle"/>
        <w:rPr>
          <w:rFonts w:asciiTheme="minorHAnsi" w:hAnsiTheme="minorHAnsi"/>
          <w:i w:val="0"/>
          <w:iCs w:val="0"/>
          <w:color w:val="auto"/>
          <w:spacing w:val="0"/>
          <w:sz w:val="30"/>
          <w:szCs w:val="30"/>
        </w:rPr>
      </w:pPr>
    </w:p>
    <w:p w14:paraId="56CC711D" w14:textId="77777777" w:rsidR="00144E70" w:rsidRPr="00D90081" w:rsidRDefault="00144E70" w:rsidP="00144E70">
      <w:pPr>
        <w:pStyle w:val="Subtitle"/>
        <w:rPr>
          <w:rFonts w:asciiTheme="minorHAnsi" w:hAnsiTheme="minorHAnsi"/>
          <w:i w:val="0"/>
          <w:iCs w:val="0"/>
          <w:color w:val="auto"/>
          <w:spacing w:val="0"/>
          <w:sz w:val="30"/>
          <w:szCs w:val="30"/>
        </w:rPr>
      </w:pPr>
    </w:p>
    <w:p w14:paraId="7C1C4B49" w14:textId="77777777" w:rsidR="00144E70" w:rsidRPr="00D90081" w:rsidRDefault="00144E70" w:rsidP="00144E70">
      <w:pPr>
        <w:pStyle w:val="Subtitle"/>
        <w:rPr>
          <w:rFonts w:asciiTheme="minorHAnsi" w:hAnsiTheme="minorHAnsi"/>
          <w:i w:val="0"/>
          <w:iCs w:val="0"/>
          <w:color w:val="auto"/>
          <w:spacing w:val="0"/>
          <w:sz w:val="30"/>
          <w:szCs w:val="30"/>
        </w:rPr>
      </w:pPr>
    </w:p>
    <w:p w14:paraId="648122FB" w14:textId="77777777" w:rsidR="00144E70" w:rsidRPr="00D90081" w:rsidRDefault="00144E70" w:rsidP="00144E70">
      <w:pPr>
        <w:pStyle w:val="Subtitle"/>
        <w:rPr>
          <w:rFonts w:asciiTheme="minorHAnsi" w:hAnsiTheme="minorHAnsi"/>
          <w:i w:val="0"/>
          <w:iCs w:val="0"/>
          <w:color w:val="auto"/>
          <w:spacing w:val="0"/>
          <w:sz w:val="30"/>
          <w:szCs w:val="30"/>
        </w:rPr>
      </w:pPr>
    </w:p>
    <w:p w14:paraId="4927F3F0" w14:textId="77777777" w:rsidR="00144E70" w:rsidRPr="00D90081" w:rsidRDefault="00144E70" w:rsidP="00144E70">
      <w:pPr>
        <w:pStyle w:val="Subtitle"/>
        <w:rPr>
          <w:rFonts w:asciiTheme="minorHAnsi" w:hAnsiTheme="minorHAnsi"/>
          <w:i w:val="0"/>
          <w:iCs w:val="0"/>
          <w:color w:val="auto"/>
          <w:spacing w:val="0"/>
          <w:sz w:val="30"/>
          <w:szCs w:val="30"/>
        </w:rPr>
      </w:pPr>
    </w:p>
    <w:p w14:paraId="790FD9A1" w14:textId="77777777" w:rsidR="00144E70" w:rsidRPr="00D90081" w:rsidRDefault="00144E70" w:rsidP="00144E70">
      <w:pPr>
        <w:pStyle w:val="Subtitle"/>
        <w:rPr>
          <w:rFonts w:asciiTheme="minorHAnsi" w:hAnsiTheme="minorHAnsi"/>
          <w:i w:val="0"/>
          <w:iCs w:val="0"/>
          <w:color w:val="auto"/>
          <w:spacing w:val="0"/>
          <w:sz w:val="30"/>
          <w:szCs w:val="30"/>
        </w:rPr>
      </w:pPr>
    </w:p>
    <w:p w14:paraId="701CFF34" w14:textId="213DDA52" w:rsidR="00144E70" w:rsidRDefault="00144E70" w:rsidP="00144E70">
      <w:pPr>
        <w:pStyle w:val="Subtitle"/>
        <w:spacing w:after="0"/>
        <w:rPr>
          <w:rFonts w:asciiTheme="minorHAnsi" w:hAnsiTheme="minorHAnsi"/>
          <w:i w:val="0"/>
          <w:iCs w:val="0"/>
          <w:color w:val="auto"/>
          <w:spacing w:val="0"/>
        </w:rPr>
      </w:pPr>
      <w:r w:rsidRPr="0061436D">
        <w:rPr>
          <w:rFonts w:asciiTheme="minorHAnsi" w:hAnsiTheme="minorHAnsi"/>
          <w:i w:val="0"/>
          <w:iCs w:val="0"/>
          <w:color w:val="auto"/>
          <w:spacing w:val="0"/>
        </w:rPr>
        <w:t xml:space="preserve">This report should be cited as: </w:t>
      </w:r>
    </w:p>
    <w:p w14:paraId="237768B3" w14:textId="77777777" w:rsidR="00144E70" w:rsidRDefault="00144E70" w:rsidP="00144E70">
      <w:pPr>
        <w:pStyle w:val="Subtitle"/>
        <w:spacing w:after="0"/>
        <w:rPr>
          <w:rFonts w:asciiTheme="minorHAnsi" w:hAnsiTheme="minorHAnsi"/>
          <w:i w:val="0"/>
          <w:iCs w:val="0"/>
          <w:color w:val="auto"/>
          <w:spacing w:val="0"/>
        </w:rPr>
      </w:pPr>
    </w:p>
    <w:p w14:paraId="36F869C7" w14:textId="3973D00F" w:rsidR="00144E70" w:rsidRDefault="006A2D8D" w:rsidP="00144E70">
      <w:pPr>
        <w:pStyle w:val="Subtitle"/>
        <w:spacing w:after="0"/>
        <w:ind w:left="720" w:hanging="720"/>
        <w:rPr>
          <w:rFonts w:asciiTheme="minorHAnsi" w:hAnsiTheme="minorHAnsi"/>
          <w:i w:val="0"/>
          <w:iCs w:val="0"/>
          <w:color w:val="auto"/>
          <w:spacing w:val="0"/>
        </w:rPr>
      </w:pPr>
      <w:r>
        <w:rPr>
          <w:rFonts w:asciiTheme="minorHAnsi" w:hAnsiTheme="minorHAnsi"/>
          <w:i w:val="0"/>
          <w:iCs w:val="0"/>
          <w:color w:val="auto"/>
          <w:spacing w:val="0"/>
        </w:rPr>
        <w:t>Dayan, D. I., C. M. Lorion, S. Bohn, and K. G. O’Malley</w:t>
      </w:r>
      <w:r w:rsidR="00144E70">
        <w:rPr>
          <w:rFonts w:asciiTheme="minorHAnsi" w:hAnsiTheme="minorHAnsi"/>
          <w:i w:val="0"/>
          <w:iCs w:val="0"/>
          <w:color w:val="auto"/>
          <w:spacing w:val="0"/>
        </w:rPr>
        <w:t>. 20</w:t>
      </w:r>
      <w:r>
        <w:rPr>
          <w:rFonts w:asciiTheme="minorHAnsi" w:hAnsiTheme="minorHAnsi"/>
          <w:i w:val="0"/>
          <w:iCs w:val="0"/>
          <w:color w:val="auto"/>
          <w:spacing w:val="0"/>
        </w:rPr>
        <w:t>22</w:t>
      </w:r>
      <w:r w:rsidR="00144E70">
        <w:rPr>
          <w:rFonts w:asciiTheme="minorHAnsi" w:hAnsiTheme="minorHAnsi"/>
          <w:i w:val="0"/>
          <w:iCs w:val="0"/>
          <w:color w:val="auto"/>
          <w:spacing w:val="0"/>
        </w:rPr>
        <w:t xml:space="preserve">. </w:t>
      </w:r>
      <w:r w:rsidR="004A6620">
        <w:rPr>
          <w:rFonts w:asciiTheme="minorHAnsi" w:hAnsiTheme="minorHAnsi"/>
          <w:i w:val="0"/>
          <w:iCs w:val="0"/>
          <w:color w:val="auto"/>
          <w:spacing w:val="0"/>
        </w:rPr>
        <w:t xml:space="preserve">Population genetic structure of </w:t>
      </w:r>
      <w:r w:rsidR="00943066" w:rsidRPr="006A2D8D">
        <w:rPr>
          <w:rFonts w:asciiTheme="minorHAnsi" w:hAnsiTheme="minorHAnsi"/>
          <w:i w:val="0"/>
          <w:iCs w:val="0"/>
          <w:color w:val="auto"/>
          <w:spacing w:val="0"/>
        </w:rPr>
        <w:t>Ore</w:t>
      </w:r>
      <w:bookmarkStart w:id="14" w:name="_Hlk94107220"/>
      <w:r w:rsidR="00943066" w:rsidRPr="006A2D8D">
        <w:rPr>
          <w:rFonts w:asciiTheme="minorHAnsi" w:hAnsiTheme="minorHAnsi"/>
          <w:i w:val="0"/>
          <w:iCs w:val="0"/>
          <w:color w:val="auto"/>
          <w:spacing w:val="0"/>
        </w:rPr>
        <w:t xml:space="preserve">gon coastal </w:t>
      </w:r>
      <w:r w:rsidR="004A6620">
        <w:rPr>
          <w:rFonts w:asciiTheme="minorHAnsi" w:hAnsiTheme="minorHAnsi"/>
          <w:i w:val="0"/>
          <w:iCs w:val="0"/>
          <w:color w:val="auto"/>
          <w:spacing w:val="0"/>
        </w:rPr>
        <w:t>C</w:t>
      </w:r>
      <w:r w:rsidR="00943066" w:rsidRPr="006A2D8D">
        <w:rPr>
          <w:rFonts w:asciiTheme="minorHAnsi" w:hAnsiTheme="minorHAnsi"/>
          <w:i w:val="0"/>
          <w:iCs w:val="0"/>
          <w:color w:val="auto"/>
          <w:spacing w:val="0"/>
        </w:rPr>
        <w:t xml:space="preserve">hum </w:t>
      </w:r>
      <w:r w:rsidR="004A6620">
        <w:rPr>
          <w:rFonts w:asciiTheme="minorHAnsi" w:hAnsiTheme="minorHAnsi"/>
          <w:i w:val="0"/>
          <w:iCs w:val="0"/>
          <w:color w:val="auto"/>
          <w:spacing w:val="0"/>
        </w:rPr>
        <w:t>S</w:t>
      </w:r>
      <w:r w:rsidR="00943066" w:rsidRPr="006A2D8D">
        <w:rPr>
          <w:rFonts w:asciiTheme="minorHAnsi" w:hAnsiTheme="minorHAnsi"/>
          <w:i w:val="0"/>
          <w:iCs w:val="0"/>
          <w:color w:val="auto"/>
          <w:spacing w:val="0"/>
        </w:rPr>
        <w:t>almon (</w:t>
      </w:r>
      <w:r w:rsidR="00943066" w:rsidRPr="006A2D8D">
        <w:rPr>
          <w:rFonts w:asciiTheme="minorHAnsi" w:hAnsiTheme="minorHAnsi"/>
          <w:color w:val="auto"/>
          <w:spacing w:val="0"/>
        </w:rPr>
        <w:t>Oncorhynchus keta</w:t>
      </w:r>
      <w:r w:rsidR="00943066" w:rsidRPr="006A2D8D">
        <w:rPr>
          <w:rFonts w:asciiTheme="minorHAnsi" w:hAnsiTheme="minorHAnsi"/>
          <w:i w:val="0"/>
          <w:iCs w:val="0"/>
          <w:color w:val="auto"/>
          <w:spacing w:val="0"/>
        </w:rPr>
        <w:t>)</w:t>
      </w:r>
      <w:r w:rsidR="00943066">
        <w:rPr>
          <w:rFonts w:asciiTheme="minorHAnsi" w:hAnsiTheme="minorHAnsi"/>
          <w:i w:val="0"/>
          <w:iCs w:val="0"/>
          <w:color w:val="auto"/>
          <w:spacing w:val="0"/>
        </w:rPr>
        <w:t xml:space="preserve"> and</w:t>
      </w:r>
      <w:r w:rsidR="004A6620">
        <w:rPr>
          <w:rFonts w:asciiTheme="minorHAnsi" w:hAnsiTheme="minorHAnsi"/>
          <w:i w:val="0"/>
          <w:iCs w:val="0"/>
          <w:color w:val="auto"/>
          <w:spacing w:val="0"/>
        </w:rPr>
        <w:t xml:space="preserve"> considerations for carcass</w:t>
      </w:r>
      <w:r w:rsidR="00943066">
        <w:rPr>
          <w:rFonts w:asciiTheme="minorHAnsi" w:hAnsiTheme="minorHAnsi"/>
          <w:i w:val="0"/>
          <w:iCs w:val="0"/>
          <w:color w:val="auto"/>
          <w:spacing w:val="0"/>
        </w:rPr>
        <w:t xml:space="preserve"> tissue sampl</w:t>
      </w:r>
      <w:r w:rsidR="001F2050">
        <w:rPr>
          <w:rFonts w:asciiTheme="minorHAnsi" w:hAnsiTheme="minorHAnsi"/>
          <w:i w:val="0"/>
          <w:iCs w:val="0"/>
          <w:color w:val="auto"/>
          <w:spacing w:val="0"/>
        </w:rPr>
        <w:t>ing</w:t>
      </w:r>
      <w:bookmarkEnd w:id="14"/>
      <w:r w:rsidR="0032359B">
        <w:rPr>
          <w:rFonts w:asciiTheme="minorHAnsi" w:hAnsiTheme="minorHAnsi"/>
          <w:i w:val="0"/>
          <w:iCs w:val="0"/>
          <w:color w:val="auto"/>
          <w:spacing w:val="0"/>
        </w:rPr>
        <w:t>. Science</w:t>
      </w:r>
      <w:r w:rsidR="00144E70">
        <w:rPr>
          <w:rFonts w:asciiTheme="minorHAnsi" w:hAnsiTheme="minorHAnsi"/>
          <w:i w:val="0"/>
          <w:iCs w:val="0"/>
          <w:color w:val="auto"/>
          <w:spacing w:val="0"/>
        </w:rPr>
        <w:t xml:space="preserve"> Bulletin 202</w:t>
      </w:r>
      <w:r>
        <w:rPr>
          <w:rFonts w:asciiTheme="minorHAnsi" w:hAnsiTheme="minorHAnsi"/>
          <w:i w:val="0"/>
          <w:iCs w:val="0"/>
          <w:color w:val="auto"/>
          <w:spacing w:val="0"/>
        </w:rPr>
        <w:t>2</w:t>
      </w:r>
      <w:r w:rsidR="00144E70">
        <w:rPr>
          <w:rFonts w:asciiTheme="minorHAnsi" w:hAnsiTheme="minorHAnsi"/>
          <w:i w:val="0"/>
          <w:iCs w:val="0"/>
          <w:color w:val="auto"/>
          <w:spacing w:val="0"/>
        </w:rPr>
        <w:t>-</w:t>
      </w:r>
      <w:ins w:id="15" w:author="Chris M Lorion" w:date="2022-01-26T15:52:00Z">
        <w:r>
          <w:rPr>
            <w:rFonts w:asciiTheme="minorHAnsi" w:hAnsiTheme="minorHAnsi"/>
            <w:i w:val="0"/>
            <w:iCs w:val="0"/>
            <w:color w:val="auto"/>
            <w:spacing w:val="0"/>
          </w:rPr>
          <w:t>XX</w:t>
        </w:r>
      </w:ins>
      <w:r w:rsidR="00144E70">
        <w:rPr>
          <w:rFonts w:asciiTheme="minorHAnsi" w:hAnsiTheme="minorHAnsi"/>
          <w:i w:val="0"/>
          <w:iCs w:val="0"/>
          <w:color w:val="auto"/>
          <w:spacing w:val="0"/>
        </w:rPr>
        <w:t>. Oregon Department of Fish and Wildlife, Salem.</w:t>
      </w:r>
    </w:p>
    <w:p w14:paraId="72FECD75" w14:textId="77777777" w:rsidR="00144E70" w:rsidRDefault="00144E70" w:rsidP="00144E70">
      <w:pPr>
        <w:pStyle w:val="Subtitle"/>
        <w:spacing w:after="0"/>
        <w:ind w:left="720" w:hanging="720"/>
        <w:rPr>
          <w:rFonts w:asciiTheme="minorHAnsi" w:hAnsiTheme="minorHAnsi"/>
          <w:i w:val="0"/>
          <w:iCs w:val="0"/>
          <w:color w:val="auto"/>
          <w:spacing w:val="0"/>
        </w:rPr>
      </w:pPr>
    </w:p>
    <w:p w14:paraId="57309600" w14:textId="14F06B7C" w:rsidR="00144E70" w:rsidRDefault="00144E70" w:rsidP="00C8547A">
      <w:pPr>
        <w:pStyle w:val="Subtitle"/>
        <w:spacing w:after="0"/>
        <w:ind w:left="720" w:hanging="720"/>
        <w:rPr>
          <w:rFonts w:asciiTheme="minorHAnsi" w:hAnsiTheme="minorHAnsi"/>
          <w:i w:val="0"/>
          <w:iCs w:val="0"/>
          <w:color w:val="auto"/>
          <w:spacing w:val="0"/>
        </w:rPr>
      </w:pPr>
      <w:r w:rsidRPr="0061436D">
        <w:rPr>
          <w:rFonts w:asciiTheme="minorHAnsi" w:hAnsiTheme="minorHAnsi"/>
          <w:i w:val="0"/>
          <w:iCs w:val="0"/>
          <w:color w:val="auto"/>
          <w:spacing w:val="0"/>
        </w:rPr>
        <w:t xml:space="preserve"> </w:t>
      </w:r>
    </w:p>
    <w:p w14:paraId="7BC3512E" w14:textId="77072BD4" w:rsidR="00C8547A" w:rsidRPr="00C8547A" w:rsidRDefault="00C8547A" w:rsidP="00C8547A">
      <w:pPr>
        <w:rPr>
          <w:i/>
          <w:sz w:val="24"/>
          <w:szCs w:val="24"/>
        </w:rPr>
      </w:pPr>
      <w:r w:rsidRPr="00C8547A">
        <w:rPr>
          <w:sz w:val="24"/>
          <w:szCs w:val="24"/>
        </w:rPr>
        <w:t>ODFW prohibits discrimination on the basis of race, color, national origin, age, sex or disability. If you believe you have been discriminated against as described above in any program, activity or facility, or if you desire further information, please contact</w:t>
      </w:r>
      <w:r w:rsidR="00917082">
        <w:rPr>
          <w:sz w:val="24"/>
          <w:szCs w:val="24"/>
        </w:rPr>
        <w:t>:</w:t>
      </w:r>
      <w:r w:rsidRPr="00C8547A">
        <w:rPr>
          <w:sz w:val="24"/>
          <w:szCs w:val="24"/>
        </w:rPr>
        <w:t xml:space="preserve"> Deputy Director, Fish &amp; Wildlife Programs, ODFW, 4034 Fairview Industrial Dr. SE, Salem, OR 97302, or call 503-947-6000, or write to the Chief, Public Civil Rights Division Department of the Interior, 1849 C Street NW, Washington, DC 20240</w:t>
      </w:r>
      <w:r>
        <w:rPr>
          <w:sz w:val="24"/>
          <w:szCs w:val="24"/>
        </w:rPr>
        <w:t>.</w:t>
      </w:r>
    </w:p>
    <w:bookmarkEnd w:id="0"/>
    <w:bookmarkEnd w:id="1"/>
    <w:bookmarkEnd w:id="2"/>
    <w:bookmarkEnd w:id="3"/>
    <w:bookmarkEnd w:id="4"/>
    <w:bookmarkEnd w:id="5"/>
    <w:bookmarkEnd w:id="6"/>
    <w:bookmarkEnd w:id="7"/>
    <w:bookmarkEnd w:id="8"/>
    <w:bookmarkEnd w:id="9"/>
    <w:bookmarkEnd w:id="10"/>
    <w:bookmarkEnd w:id="11"/>
    <w:bookmarkEnd w:id="12"/>
    <w:bookmarkEnd w:id="13"/>
    <w:p w14:paraId="08FF3A26" w14:textId="77777777" w:rsidR="00A8280D" w:rsidRDefault="00DD2EC2" w:rsidP="00256384">
      <w:pPr>
        <w:pStyle w:val="Subtitle"/>
        <w:spacing w:after="0"/>
        <w:jc w:val="center"/>
        <w:rPr>
          <w:rFonts w:asciiTheme="minorHAnsi" w:hAnsiTheme="minorHAnsi"/>
          <w:iCs w:val="0"/>
          <w:color w:val="auto"/>
          <w:spacing w:val="0"/>
          <w:sz w:val="22"/>
          <w:szCs w:val="22"/>
        </w:rPr>
        <w:sectPr w:rsidR="00A8280D" w:rsidSect="00CF228A">
          <w:headerReference w:type="even" r:id="rId10"/>
          <w:footerReference w:type="default" r:id="rId11"/>
          <w:headerReference w:type="first" r:id="rId12"/>
          <w:pgSz w:w="12240" w:h="15840" w:code="1"/>
          <w:pgMar w:top="1440" w:right="1440" w:bottom="1440" w:left="1440" w:header="720" w:footer="720" w:gutter="0"/>
          <w:pgNumType w:fmt="lowerRoman" w:start="1"/>
          <w:cols w:space="720"/>
          <w:docGrid w:linePitch="360"/>
        </w:sectPr>
      </w:pPr>
      <w:r>
        <w:rPr>
          <w:rFonts w:asciiTheme="minorHAnsi" w:hAnsiTheme="minorHAnsi"/>
          <w:iCs w:val="0"/>
          <w:color w:val="auto"/>
          <w:spacing w:val="0"/>
          <w:sz w:val="22"/>
          <w:szCs w:val="22"/>
        </w:rPr>
        <w:t>The information in this report</w:t>
      </w:r>
      <w:r w:rsidR="00C8547A" w:rsidRPr="00B94896">
        <w:rPr>
          <w:rFonts w:asciiTheme="minorHAnsi" w:hAnsiTheme="minorHAnsi"/>
          <w:iCs w:val="0"/>
          <w:color w:val="auto"/>
          <w:spacing w:val="0"/>
          <w:sz w:val="22"/>
          <w:szCs w:val="22"/>
        </w:rPr>
        <w:t xml:space="preserve"> will be furnished in alternate format for people with disabilities, if n</w:t>
      </w:r>
      <w:r>
        <w:rPr>
          <w:rFonts w:asciiTheme="minorHAnsi" w:hAnsiTheme="minorHAnsi"/>
          <w:iCs w:val="0"/>
          <w:color w:val="auto"/>
          <w:spacing w:val="0"/>
          <w:sz w:val="22"/>
          <w:szCs w:val="22"/>
        </w:rPr>
        <w:t xml:space="preserve">eeded. Please call 503-947-6002 </w:t>
      </w:r>
      <w:r w:rsidR="00C8547A" w:rsidRPr="00B94896">
        <w:rPr>
          <w:rFonts w:asciiTheme="minorHAnsi" w:hAnsiTheme="minorHAnsi"/>
          <w:iCs w:val="0"/>
          <w:color w:val="auto"/>
          <w:spacing w:val="0"/>
          <w:sz w:val="22"/>
          <w:szCs w:val="22"/>
        </w:rPr>
        <w:t>or e-mail odfw.info@state.or.us to request an alternate format.</w:t>
      </w:r>
    </w:p>
    <w:p w14:paraId="470D66C3" w14:textId="53629BC8" w:rsidR="00144E70" w:rsidRPr="00D90081" w:rsidRDefault="00144E70" w:rsidP="00256384">
      <w:pPr>
        <w:pStyle w:val="Subtitle"/>
        <w:spacing w:after="0"/>
        <w:jc w:val="center"/>
      </w:pPr>
    </w:p>
    <w:p w14:paraId="682C0F12" w14:textId="77777777" w:rsidR="00144E70" w:rsidRPr="00D90081" w:rsidRDefault="00144E70" w:rsidP="00144E70"/>
    <w:p w14:paraId="41C9772F" w14:textId="77777777" w:rsidR="00144E70" w:rsidRPr="00D90081" w:rsidRDefault="00144E70" w:rsidP="00144E70">
      <w:pPr>
        <w:rPr>
          <w:sz w:val="24"/>
          <w:szCs w:val="24"/>
        </w:rPr>
      </w:pPr>
    </w:p>
    <w:p w14:paraId="68EE2F7F" w14:textId="5B0B4618" w:rsidR="00144E70" w:rsidRPr="00D90081" w:rsidRDefault="004A6620" w:rsidP="00144E70">
      <w:pPr>
        <w:autoSpaceDE w:val="0"/>
        <w:autoSpaceDN w:val="0"/>
        <w:adjustRightInd w:val="0"/>
        <w:jc w:val="center"/>
        <w:rPr>
          <w:sz w:val="32"/>
          <w:szCs w:val="32"/>
        </w:rPr>
      </w:pPr>
      <w:r>
        <w:rPr>
          <w:sz w:val="32"/>
          <w:szCs w:val="32"/>
        </w:rPr>
        <w:t xml:space="preserve">Population genetic structure of </w:t>
      </w:r>
      <w:r w:rsidR="00D608F0">
        <w:rPr>
          <w:sz w:val="32"/>
          <w:szCs w:val="32"/>
        </w:rPr>
        <w:t>O</w:t>
      </w:r>
      <w:r w:rsidR="00943066">
        <w:rPr>
          <w:sz w:val="32"/>
          <w:szCs w:val="32"/>
        </w:rPr>
        <w:t>re</w:t>
      </w:r>
      <w:r w:rsidR="00943066" w:rsidRPr="00943066">
        <w:rPr>
          <w:sz w:val="32"/>
          <w:szCs w:val="32"/>
        </w:rPr>
        <w:t xml:space="preserve">gon coastal </w:t>
      </w:r>
      <w:r>
        <w:rPr>
          <w:sz w:val="32"/>
          <w:szCs w:val="32"/>
        </w:rPr>
        <w:t>C</w:t>
      </w:r>
      <w:r w:rsidR="00943066" w:rsidRPr="00943066">
        <w:rPr>
          <w:sz w:val="32"/>
          <w:szCs w:val="32"/>
        </w:rPr>
        <w:t xml:space="preserve">hum </w:t>
      </w:r>
      <w:r>
        <w:rPr>
          <w:sz w:val="32"/>
          <w:szCs w:val="32"/>
        </w:rPr>
        <w:t>S</w:t>
      </w:r>
      <w:r w:rsidR="00943066" w:rsidRPr="00943066">
        <w:rPr>
          <w:sz w:val="32"/>
          <w:szCs w:val="32"/>
        </w:rPr>
        <w:t>almon (</w:t>
      </w:r>
      <w:r w:rsidR="00943066" w:rsidRPr="00943066">
        <w:rPr>
          <w:i/>
          <w:iCs/>
          <w:sz w:val="32"/>
          <w:szCs w:val="32"/>
        </w:rPr>
        <w:t>Oncorhynchus keta</w:t>
      </w:r>
      <w:r w:rsidR="00943066" w:rsidRPr="00943066">
        <w:rPr>
          <w:sz w:val="32"/>
          <w:szCs w:val="32"/>
        </w:rPr>
        <w:t xml:space="preserve">) </w:t>
      </w:r>
      <w:r>
        <w:rPr>
          <w:sz w:val="32"/>
          <w:szCs w:val="32"/>
        </w:rPr>
        <w:t xml:space="preserve">and considerations for </w:t>
      </w:r>
      <w:r w:rsidR="00943066" w:rsidRPr="00943066">
        <w:rPr>
          <w:sz w:val="32"/>
          <w:szCs w:val="32"/>
        </w:rPr>
        <w:t>carcass tissue sampl</w:t>
      </w:r>
      <w:r w:rsidR="00C649AC">
        <w:rPr>
          <w:sz w:val="32"/>
          <w:szCs w:val="32"/>
        </w:rPr>
        <w:t>ing</w:t>
      </w:r>
      <w:r w:rsidR="00FB0B5B">
        <w:rPr>
          <w:sz w:val="32"/>
          <w:szCs w:val="32"/>
        </w:rPr>
        <w:t xml:space="preserve"> </w:t>
      </w:r>
    </w:p>
    <w:p w14:paraId="14A10AC8" w14:textId="77777777" w:rsidR="00144E70" w:rsidRPr="00D90081" w:rsidRDefault="00144E70" w:rsidP="00144E70">
      <w:pPr>
        <w:jc w:val="center"/>
        <w:rPr>
          <w:iCs/>
          <w:sz w:val="30"/>
          <w:szCs w:val="30"/>
        </w:rPr>
      </w:pPr>
    </w:p>
    <w:p w14:paraId="5FA1D558" w14:textId="77777777" w:rsidR="00144E70" w:rsidRPr="00D90081" w:rsidRDefault="00144E70" w:rsidP="00144E70">
      <w:pPr>
        <w:jc w:val="center"/>
        <w:rPr>
          <w:iCs/>
          <w:sz w:val="30"/>
          <w:szCs w:val="30"/>
        </w:rPr>
      </w:pPr>
    </w:p>
    <w:p w14:paraId="5E827F7D" w14:textId="77777777" w:rsidR="00144E70" w:rsidRPr="00D90081" w:rsidRDefault="00144E70" w:rsidP="00144E70">
      <w:pPr>
        <w:jc w:val="center"/>
        <w:rPr>
          <w:iCs/>
          <w:sz w:val="30"/>
          <w:szCs w:val="30"/>
        </w:rPr>
      </w:pPr>
    </w:p>
    <w:p w14:paraId="4F61C0A4" w14:textId="77777777" w:rsidR="00144E70" w:rsidRPr="00D90081" w:rsidRDefault="00144E70" w:rsidP="00144E70">
      <w:pPr>
        <w:jc w:val="center"/>
        <w:rPr>
          <w:iCs/>
          <w:sz w:val="30"/>
          <w:szCs w:val="30"/>
        </w:rPr>
      </w:pPr>
    </w:p>
    <w:p w14:paraId="7428326F" w14:textId="77777777" w:rsidR="00144E70" w:rsidRPr="00D90081" w:rsidRDefault="00144E70" w:rsidP="00144E70">
      <w:pPr>
        <w:jc w:val="center"/>
        <w:rPr>
          <w:iCs/>
          <w:sz w:val="30"/>
          <w:szCs w:val="30"/>
        </w:rPr>
      </w:pPr>
    </w:p>
    <w:p w14:paraId="4523CAE1" w14:textId="77777777" w:rsidR="00144E70" w:rsidRPr="00D90081" w:rsidRDefault="00144E70" w:rsidP="00144E70">
      <w:pPr>
        <w:jc w:val="center"/>
        <w:rPr>
          <w:iCs/>
          <w:sz w:val="30"/>
          <w:szCs w:val="30"/>
        </w:rPr>
      </w:pPr>
    </w:p>
    <w:p w14:paraId="092AEBA3" w14:textId="77777777" w:rsidR="00144E70" w:rsidRPr="00D90081" w:rsidRDefault="00144E70" w:rsidP="00144E70">
      <w:pPr>
        <w:jc w:val="center"/>
        <w:rPr>
          <w:iCs/>
          <w:sz w:val="24"/>
          <w:szCs w:val="24"/>
        </w:rPr>
      </w:pPr>
      <w:r w:rsidRPr="00D90081">
        <w:rPr>
          <w:iCs/>
          <w:sz w:val="24"/>
          <w:szCs w:val="24"/>
        </w:rPr>
        <w:t>Prepared by</w:t>
      </w:r>
    </w:p>
    <w:p w14:paraId="1CAA77A5" w14:textId="251F584F" w:rsidR="000C0533" w:rsidRDefault="000C0533" w:rsidP="000C0533">
      <w:pPr>
        <w:spacing w:after="0"/>
        <w:jc w:val="center"/>
        <w:rPr>
          <w:iCs/>
          <w:sz w:val="24"/>
          <w:szCs w:val="24"/>
        </w:rPr>
      </w:pPr>
      <w:r>
        <w:rPr>
          <w:iCs/>
          <w:sz w:val="24"/>
          <w:szCs w:val="24"/>
        </w:rPr>
        <w:t>David I. Dayan</w:t>
      </w:r>
      <w:r w:rsidR="00E27F90">
        <w:rPr>
          <w:iCs/>
          <w:sz w:val="24"/>
          <w:szCs w:val="24"/>
        </w:rPr>
        <w:t>*</w:t>
      </w:r>
    </w:p>
    <w:p w14:paraId="6708EAD0" w14:textId="4367396E" w:rsidR="00484E03" w:rsidRDefault="00484E03" w:rsidP="00484E03">
      <w:pPr>
        <w:spacing w:after="0"/>
        <w:jc w:val="center"/>
        <w:rPr>
          <w:rFonts w:cs="Times New Roman"/>
        </w:rPr>
      </w:pPr>
      <w:r>
        <w:rPr>
          <w:iCs/>
          <w:sz w:val="24"/>
          <w:szCs w:val="24"/>
        </w:rPr>
        <w:t>Chris</w:t>
      </w:r>
      <w:r w:rsidR="004C1698">
        <w:rPr>
          <w:iCs/>
          <w:sz w:val="24"/>
          <w:szCs w:val="24"/>
        </w:rPr>
        <w:t>topher</w:t>
      </w:r>
      <w:r>
        <w:rPr>
          <w:iCs/>
          <w:sz w:val="24"/>
          <w:szCs w:val="24"/>
        </w:rPr>
        <w:t xml:space="preserve"> </w:t>
      </w:r>
      <w:r w:rsidR="004C1698">
        <w:rPr>
          <w:iCs/>
          <w:sz w:val="24"/>
          <w:szCs w:val="24"/>
        </w:rPr>
        <w:t xml:space="preserve">M. </w:t>
      </w:r>
      <w:r>
        <w:rPr>
          <w:iCs/>
          <w:sz w:val="24"/>
          <w:szCs w:val="24"/>
        </w:rPr>
        <w:t>Lorion</w:t>
      </w:r>
      <w:r w:rsidR="009654C7" w:rsidRPr="00E27F90">
        <w:rPr>
          <w:rFonts w:cs="Times New Roman"/>
        </w:rPr>
        <w:t>†</w:t>
      </w:r>
    </w:p>
    <w:p w14:paraId="06DA1246" w14:textId="77777777" w:rsidR="006A2D8D" w:rsidRDefault="006A2D8D" w:rsidP="006A2D8D">
      <w:pPr>
        <w:spacing w:after="0"/>
        <w:jc w:val="center"/>
        <w:rPr>
          <w:iCs/>
          <w:sz w:val="24"/>
          <w:szCs w:val="24"/>
        </w:rPr>
      </w:pPr>
      <w:r>
        <w:rPr>
          <w:iCs/>
          <w:sz w:val="24"/>
          <w:szCs w:val="24"/>
        </w:rPr>
        <w:t>Sandra Bohn*</w:t>
      </w:r>
    </w:p>
    <w:p w14:paraId="7A74EE72" w14:textId="3B54E6D7" w:rsidR="00484E03" w:rsidRDefault="00484E03" w:rsidP="00484E03">
      <w:pPr>
        <w:spacing w:after="0"/>
        <w:jc w:val="center"/>
        <w:rPr>
          <w:iCs/>
          <w:sz w:val="24"/>
          <w:szCs w:val="24"/>
        </w:rPr>
      </w:pPr>
      <w:r>
        <w:rPr>
          <w:iCs/>
          <w:sz w:val="24"/>
          <w:szCs w:val="24"/>
        </w:rPr>
        <w:t>Kathleen G. O’Malley</w:t>
      </w:r>
      <w:r w:rsidR="00E27F90">
        <w:rPr>
          <w:iCs/>
          <w:sz w:val="24"/>
          <w:szCs w:val="24"/>
        </w:rPr>
        <w:t>*</w:t>
      </w:r>
    </w:p>
    <w:p w14:paraId="44EE5908" w14:textId="77777777" w:rsidR="00484E03" w:rsidRDefault="00484E03" w:rsidP="00144E70">
      <w:pPr>
        <w:spacing w:after="0"/>
        <w:jc w:val="center"/>
        <w:rPr>
          <w:iCs/>
          <w:sz w:val="24"/>
          <w:szCs w:val="24"/>
        </w:rPr>
      </w:pPr>
    </w:p>
    <w:p w14:paraId="34A637AB" w14:textId="77777777" w:rsidR="00144E70" w:rsidRPr="00D90081" w:rsidRDefault="00144E70" w:rsidP="00144E70">
      <w:pPr>
        <w:spacing w:after="0"/>
        <w:jc w:val="center"/>
        <w:rPr>
          <w:iCs/>
          <w:sz w:val="24"/>
          <w:szCs w:val="24"/>
        </w:rPr>
      </w:pPr>
    </w:p>
    <w:p w14:paraId="5D22E04B" w14:textId="73ADA064" w:rsidR="009654C7" w:rsidRDefault="00E27F90" w:rsidP="009654C7">
      <w:pPr>
        <w:spacing w:after="0"/>
        <w:jc w:val="center"/>
        <w:rPr>
          <w:sz w:val="24"/>
          <w:szCs w:val="24"/>
        </w:rPr>
      </w:pPr>
      <w:r w:rsidRPr="009654C7">
        <w:rPr>
          <w:iCs/>
          <w:sz w:val="24"/>
          <w:szCs w:val="24"/>
        </w:rPr>
        <w:t>*</w:t>
      </w:r>
      <w:r w:rsidR="009654C7" w:rsidRPr="009654C7">
        <w:rPr>
          <w:sz w:val="24"/>
          <w:szCs w:val="24"/>
        </w:rPr>
        <w:t xml:space="preserve"> State Fisheries Genomics Lab</w:t>
      </w:r>
      <w:r w:rsidR="009654C7">
        <w:rPr>
          <w:sz w:val="24"/>
          <w:szCs w:val="24"/>
        </w:rPr>
        <w:t xml:space="preserve"> </w:t>
      </w:r>
    </w:p>
    <w:p w14:paraId="7307D828" w14:textId="3FC0A912" w:rsidR="009654C7" w:rsidRDefault="009654C7" w:rsidP="009654C7">
      <w:pPr>
        <w:spacing w:after="0"/>
        <w:jc w:val="center"/>
        <w:rPr>
          <w:sz w:val="24"/>
          <w:szCs w:val="24"/>
        </w:rPr>
      </w:pPr>
      <w:r w:rsidRPr="009654C7">
        <w:rPr>
          <w:sz w:val="24"/>
          <w:szCs w:val="24"/>
        </w:rPr>
        <w:t xml:space="preserve"> Coastal Oregon Marine Experiment Station </w:t>
      </w:r>
    </w:p>
    <w:p w14:paraId="3913666C" w14:textId="1DC2737F" w:rsidR="006A2D8D" w:rsidRDefault="009654C7" w:rsidP="009654C7">
      <w:pPr>
        <w:spacing w:after="0"/>
        <w:jc w:val="center"/>
        <w:rPr>
          <w:sz w:val="24"/>
          <w:szCs w:val="24"/>
        </w:rPr>
      </w:pPr>
      <w:r w:rsidRPr="009654C7">
        <w:rPr>
          <w:sz w:val="24"/>
          <w:szCs w:val="24"/>
        </w:rPr>
        <w:t>Department of Fisheries</w:t>
      </w:r>
      <w:r w:rsidR="00EB2FF5">
        <w:rPr>
          <w:sz w:val="24"/>
          <w:szCs w:val="24"/>
        </w:rPr>
        <w:t>,</w:t>
      </w:r>
      <w:r w:rsidRPr="009654C7">
        <w:rPr>
          <w:sz w:val="24"/>
          <w:szCs w:val="24"/>
        </w:rPr>
        <w:t xml:space="preserve"> Wildlife</w:t>
      </w:r>
      <w:r>
        <w:rPr>
          <w:sz w:val="24"/>
          <w:szCs w:val="24"/>
        </w:rPr>
        <w:t xml:space="preserve"> </w:t>
      </w:r>
      <w:r w:rsidR="00EB2FF5">
        <w:rPr>
          <w:sz w:val="24"/>
          <w:szCs w:val="24"/>
        </w:rPr>
        <w:t>and Conservation Sciences</w:t>
      </w:r>
    </w:p>
    <w:p w14:paraId="52DDD3DE" w14:textId="26BCEE6C" w:rsidR="009654C7" w:rsidRDefault="009654C7" w:rsidP="009654C7">
      <w:pPr>
        <w:spacing w:after="0"/>
        <w:jc w:val="center"/>
        <w:rPr>
          <w:sz w:val="24"/>
          <w:szCs w:val="24"/>
        </w:rPr>
      </w:pPr>
      <w:r w:rsidRPr="009654C7">
        <w:rPr>
          <w:sz w:val="24"/>
          <w:szCs w:val="24"/>
        </w:rPr>
        <w:t xml:space="preserve"> Hatfield Marine Science Center </w:t>
      </w:r>
    </w:p>
    <w:p w14:paraId="61A9A944" w14:textId="77777777" w:rsidR="009654C7" w:rsidRDefault="009654C7" w:rsidP="009654C7">
      <w:pPr>
        <w:spacing w:after="0"/>
        <w:jc w:val="center"/>
        <w:rPr>
          <w:sz w:val="24"/>
          <w:szCs w:val="24"/>
        </w:rPr>
      </w:pPr>
      <w:r w:rsidRPr="009654C7">
        <w:rPr>
          <w:sz w:val="24"/>
          <w:szCs w:val="24"/>
        </w:rPr>
        <w:t>Oregon State University</w:t>
      </w:r>
    </w:p>
    <w:p w14:paraId="0D4070F1" w14:textId="7F1302BE" w:rsidR="00144E70" w:rsidRDefault="009654C7" w:rsidP="00523F90">
      <w:pPr>
        <w:spacing w:after="0"/>
        <w:jc w:val="center"/>
        <w:rPr>
          <w:sz w:val="24"/>
          <w:szCs w:val="24"/>
        </w:rPr>
      </w:pPr>
      <w:r w:rsidRPr="009654C7">
        <w:rPr>
          <w:sz w:val="24"/>
          <w:szCs w:val="24"/>
        </w:rPr>
        <w:t>Newport, O</w:t>
      </w:r>
      <w:r>
        <w:rPr>
          <w:sz w:val="24"/>
          <w:szCs w:val="24"/>
        </w:rPr>
        <w:t>regon</w:t>
      </w:r>
    </w:p>
    <w:p w14:paraId="614567E2" w14:textId="77777777" w:rsidR="00523F90" w:rsidRPr="009654C7" w:rsidRDefault="00523F90" w:rsidP="00523F90">
      <w:pPr>
        <w:spacing w:after="0"/>
        <w:jc w:val="center"/>
        <w:rPr>
          <w:iCs/>
          <w:sz w:val="24"/>
          <w:szCs w:val="24"/>
        </w:rPr>
      </w:pPr>
    </w:p>
    <w:p w14:paraId="548585A8" w14:textId="77777777" w:rsidR="009654C7" w:rsidRPr="00D90081" w:rsidRDefault="00E27F90" w:rsidP="009654C7">
      <w:pPr>
        <w:spacing w:after="0"/>
        <w:jc w:val="center"/>
        <w:rPr>
          <w:sz w:val="24"/>
          <w:szCs w:val="24"/>
        </w:rPr>
      </w:pPr>
      <w:r w:rsidRPr="00E27F90">
        <w:rPr>
          <w:rFonts w:cs="Times New Roman"/>
        </w:rPr>
        <w:t>†</w:t>
      </w:r>
      <w:r w:rsidR="009654C7">
        <w:rPr>
          <w:sz w:val="24"/>
          <w:szCs w:val="24"/>
        </w:rPr>
        <w:t>Conservation and Recovery Program</w:t>
      </w:r>
    </w:p>
    <w:p w14:paraId="7C398153" w14:textId="216561C3" w:rsidR="00144E70" w:rsidRPr="00D90081" w:rsidRDefault="00144E70" w:rsidP="00144E70">
      <w:pPr>
        <w:pStyle w:val="Default"/>
        <w:jc w:val="center"/>
        <w:rPr>
          <w:rFonts w:asciiTheme="minorHAnsi" w:hAnsiTheme="minorHAnsi" w:cs="Times New Roman"/>
          <w:color w:val="auto"/>
        </w:rPr>
      </w:pPr>
      <w:r w:rsidRPr="00D90081">
        <w:rPr>
          <w:rFonts w:asciiTheme="minorHAnsi" w:hAnsiTheme="minorHAnsi" w:cs="Times New Roman"/>
          <w:color w:val="auto"/>
        </w:rPr>
        <w:t xml:space="preserve">Oregon Department of Fish and Wildlife </w:t>
      </w:r>
    </w:p>
    <w:p w14:paraId="738FAE14" w14:textId="062031CA" w:rsidR="00144E70" w:rsidRPr="00D90081" w:rsidRDefault="00FB2F6D" w:rsidP="00144E70">
      <w:pPr>
        <w:spacing w:after="0"/>
        <w:jc w:val="center"/>
        <w:rPr>
          <w:sz w:val="24"/>
          <w:szCs w:val="24"/>
        </w:rPr>
      </w:pPr>
      <w:r>
        <w:rPr>
          <w:sz w:val="24"/>
          <w:szCs w:val="24"/>
        </w:rPr>
        <w:t>Salem, Oregon</w:t>
      </w:r>
    </w:p>
    <w:p w14:paraId="6A163949" w14:textId="77777777" w:rsidR="00144E70" w:rsidRPr="00D90081" w:rsidRDefault="00144E70" w:rsidP="00144E70">
      <w:pPr>
        <w:jc w:val="center"/>
        <w:rPr>
          <w:sz w:val="24"/>
          <w:szCs w:val="24"/>
        </w:rPr>
      </w:pPr>
    </w:p>
    <w:p w14:paraId="71E28BA6" w14:textId="77777777" w:rsidR="0061106E" w:rsidRDefault="0061106E" w:rsidP="00523F90">
      <w:pPr>
        <w:jc w:val="center"/>
        <w:rPr>
          <w:sz w:val="24"/>
          <w:szCs w:val="24"/>
        </w:rPr>
      </w:pPr>
    </w:p>
    <w:p w14:paraId="50B88F8E" w14:textId="3A05802D" w:rsidR="002224CB" w:rsidRDefault="002872E6" w:rsidP="00523F90">
      <w:pPr>
        <w:jc w:val="center"/>
        <w:rPr>
          <w:sz w:val="24"/>
          <w:szCs w:val="24"/>
        </w:rPr>
      </w:pPr>
      <w:r>
        <w:rPr>
          <w:sz w:val="24"/>
          <w:szCs w:val="24"/>
        </w:rPr>
        <w:t>February</w:t>
      </w:r>
      <w:r w:rsidR="0061106E">
        <w:rPr>
          <w:sz w:val="24"/>
          <w:szCs w:val="24"/>
        </w:rPr>
        <w:t xml:space="preserve"> 2022</w:t>
      </w:r>
      <w:r w:rsidR="002224CB">
        <w:rPr>
          <w:sz w:val="24"/>
          <w:szCs w:val="24"/>
        </w:rPr>
        <w:br w:type="page"/>
      </w:r>
    </w:p>
    <w:p w14:paraId="152FF307" w14:textId="77777777" w:rsidR="00144E70" w:rsidRPr="00D90081" w:rsidRDefault="00144E70" w:rsidP="00144E70">
      <w:pPr>
        <w:jc w:val="center"/>
        <w:rPr>
          <w:sz w:val="24"/>
          <w:szCs w:val="24"/>
        </w:rPr>
      </w:pPr>
    </w:p>
    <w:p w14:paraId="1B710CA2" w14:textId="77777777" w:rsidR="00CD21D0" w:rsidRDefault="00144E70" w:rsidP="00144E70">
      <w:pPr>
        <w:jc w:val="center"/>
        <w:rPr>
          <w:i/>
          <w:iCs/>
          <w:sz w:val="24"/>
          <w:szCs w:val="24"/>
        </w:rPr>
        <w:sectPr w:rsidR="00CD21D0" w:rsidSect="00CD21D0">
          <w:headerReference w:type="default" r:id="rId13"/>
          <w:footerReference w:type="default" r:id="rId14"/>
          <w:pgSz w:w="12240" w:h="15840" w:code="1"/>
          <w:pgMar w:top="1440" w:right="1440" w:bottom="1440" w:left="1440" w:header="720" w:footer="720" w:gutter="0"/>
          <w:pgNumType w:fmt="lowerRoman" w:start="1"/>
          <w:cols w:space="720"/>
          <w:docGrid w:linePitch="360"/>
        </w:sectPr>
      </w:pPr>
      <w:r w:rsidRPr="00D90081">
        <w:rPr>
          <w:i/>
          <w:iCs/>
          <w:sz w:val="24"/>
          <w:szCs w:val="24"/>
        </w:rPr>
        <w:t>[Leave page blank]</w:t>
      </w:r>
    </w:p>
    <w:p w14:paraId="2FA285A2" w14:textId="528979A1" w:rsidR="00144E70" w:rsidRDefault="00144E70" w:rsidP="00144E70">
      <w:pPr>
        <w:jc w:val="center"/>
        <w:rPr>
          <w:b/>
          <w:sz w:val="24"/>
          <w:szCs w:val="24"/>
        </w:rPr>
      </w:pPr>
      <w:r w:rsidRPr="00D90081">
        <w:rPr>
          <w:b/>
          <w:sz w:val="24"/>
          <w:szCs w:val="24"/>
        </w:rPr>
        <w:lastRenderedPageBreak/>
        <w:t>CONTENTS</w:t>
      </w:r>
    </w:p>
    <w:p w14:paraId="7F0C0979" w14:textId="77777777" w:rsidR="007F5196" w:rsidRPr="00D90081" w:rsidRDefault="007F5196" w:rsidP="00144E70">
      <w:pPr>
        <w:jc w:val="center"/>
        <w:rPr>
          <w:sz w:val="24"/>
          <w:szCs w:val="24"/>
        </w:rPr>
      </w:pPr>
    </w:p>
    <w:p w14:paraId="1FE8F029" w14:textId="154C6C68" w:rsidR="0019344F" w:rsidRPr="0019344F" w:rsidRDefault="00144E70">
      <w:pPr>
        <w:pStyle w:val="TOC1"/>
        <w:tabs>
          <w:tab w:val="right" w:leader="dot" w:pos="9350"/>
        </w:tabs>
        <w:rPr>
          <w:rFonts w:asciiTheme="minorHAnsi" w:eastAsiaTheme="minorEastAsia" w:hAnsiTheme="minorHAnsi" w:cstheme="minorHAnsi"/>
          <w:noProof/>
          <w:szCs w:val="22"/>
        </w:rPr>
      </w:pPr>
      <w:r w:rsidRPr="0019344F">
        <w:rPr>
          <w:rFonts w:asciiTheme="minorHAnsi" w:hAnsiTheme="minorHAnsi" w:cstheme="minorHAnsi"/>
          <w:caps/>
          <w:szCs w:val="22"/>
        </w:rPr>
        <w:fldChar w:fldCharType="begin"/>
      </w:r>
      <w:r w:rsidRPr="0019344F">
        <w:rPr>
          <w:rFonts w:asciiTheme="minorHAnsi" w:hAnsiTheme="minorHAnsi" w:cstheme="minorHAnsi"/>
          <w:caps/>
          <w:szCs w:val="22"/>
        </w:rPr>
        <w:instrText xml:space="preserve"> TOC \o "1-1" \h \z \t "Heading 2,2,Heading 3,3,Appendix Headings,1" </w:instrText>
      </w:r>
      <w:r w:rsidRPr="0019344F">
        <w:rPr>
          <w:rFonts w:asciiTheme="minorHAnsi" w:hAnsiTheme="minorHAnsi" w:cstheme="minorHAnsi"/>
          <w:caps/>
          <w:szCs w:val="22"/>
        </w:rPr>
        <w:fldChar w:fldCharType="separate"/>
      </w:r>
      <w:hyperlink w:anchor="_Toc79163052" w:history="1">
        <w:r w:rsidR="0019344F" w:rsidRPr="0019344F">
          <w:rPr>
            <w:rStyle w:val="Hyperlink"/>
            <w:rFonts w:asciiTheme="minorHAnsi" w:hAnsiTheme="minorHAnsi" w:cstheme="minorHAnsi"/>
            <w:noProof/>
            <w:szCs w:val="22"/>
          </w:rPr>
          <w:t>INTRODUCTION</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_Toc79163052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w:t>
        </w:r>
        <w:r w:rsidR="0019344F" w:rsidRPr="0019344F">
          <w:rPr>
            <w:rFonts w:asciiTheme="minorHAnsi" w:hAnsiTheme="minorHAnsi" w:cstheme="minorHAnsi"/>
            <w:noProof/>
            <w:webHidden/>
            <w:szCs w:val="22"/>
          </w:rPr>
          <w:fldChar w:fldCharType="end"/>
        </w:r>
      </w:hyperlink>
    </w:p>
    <w:p w14:paraId="46521C60" w14:textId="233AF5D5"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3" w:history="1">
        <w:r w:rsidR="0019344F" w:rsidRPr="0019344F">
          <w:rPr>
            <w:rStyle w:val="Hyperlink"/>
            <w:rFonts w:asciiTheme="minorHAnsi" w:hAnsiTheme="minorHAnsi" w:cstheme="minorHAnsi"/>
            <w:noProof/>
            <w:szCs w:val="22"/>
          </w:rPr>
          <w:t>METHODS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_Toc79163053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2</w:t>
        </w:r>
        <w:r w:rsidR="0019344F" w:rsidRPr="0019344F">
          <w:rPr>
            <w:rFonts w:asciiTheme="minorHAnsi" w:hAnsiTheme="minorHAnsi" w:cstheme="minorHAnsi"/>
            <w:noProof/>
            <w:webHidden/>
            <w:szCs w:val="22"/>
          </w:rPr>
          <w:fldChar w:fldCharType="end"/>
        </w:r>
      </w:hyperlink>
    </w:p>
    <w:p w14:paraId="571773A7" w14:textId="152D844B"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4" w:history="1">
        <w:r w:rsidR="0019344F" w:rsidRPr="0019344F">
          <w:rPr>
            <w:rStyle w:val="Hyperlink"/>
            <w:rFonts w:asciiTheme="minorHAnsi" w:hAnsiTheme="minorHAnsi" w:cstheme="minorHAnsi"/>
            <w:noProof/>
            <w:szCs w:val="22"/>
          </w:rPr>
          <w:t>RESULTS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_Toc79163054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7</w:t>
        </w:r>
        <w:r w:rsidR="0019344F" w:rsidRPr="0019344F">
          <w:rPr>
            <w:rFonts w:asciiTheme="minorHAnsi" w:hAnsiTheme="minorHAnsi" w:cstheme="minorHAnsi"/>
            <w:noProof/>
            <w:webHidden/>
            <w:szCs w:val="22"/>
          </w:rPr>
          <w:fldChar w:fldCharType="end"/>
        </w:r>
      </w:hyperlink>
    </w:p>
    <w:p w14:paraId="39BCB345" w14:textId="39D625EB"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5" w:history="1">
        <w:r w:rsidR="0019344F" w:rsidRPr="0019344F">
          <w:rPr>
            <w:rStyle w:val="Hyperlink"/>
            <w:rFonts w:asciiTheme="minorHAnsi" w:hAnsiTheme="minorHAnsi" w:cstheme="minorHAnsi"/>
            <w:noProof/>
            <w:szCs w:val="22"/>
          </w:rPr>
          <w:t>C</w:t>
        </w:r>
        <w:r w:rsidR="007F0720">
          <w:rPr>
            <w:rStyle w:val="Hyperlink"/>
            <w:rFonts w:asciiTheme="minorHAnsi" w:hAnsiTheme="minorHAnsi" w:cstheme="minorHAnsi"/>
            <w:noProof/>
            <w:szCs w:val="22"/>
          </w:rPr>
          <w:t>ONCLUSIONS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_Toc79163055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15</w:t>
        </w:r>
        <w:r w:rsidR="0019344F" w:rsidRPr="0019344F">
          <w:rPr>
            <w:rFonts w:asciiTheme="minorHAnsi" w:hAnsiTheme="minorHAnsi" w:cstheme="minorHAnsi"/>
            <w:noProof/>
            <w:webHidden/>
            <w:szCs w:val="22"/>
          </w:rPr>
          <w:fldChar w:fldCharType="end"/>
        </w:r>
      </w:hyperlink>
    </w:p>
    <w:p w14:paraId="17364399" w14:textId="3CFDB259"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6" w:history="1">
        <w:r w:rsidR="0019344F" w:rsidRPr="0019344F">
          <w:rPr>
            <w:rStyle w:val="Hyperlink"/>
            <w:rFonts w:asciiTheme="minorHAnsi" w:hAnsiTheme="minorHAnsi" w:cstheme="minorHAnsi"/>
            <w:noProof/>
            <w:szCs w:val="22"/>
          </w:rPr>
          <w:t>ACKNOWLEDGMENTS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_Toc79163056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16</w:t>
        </w:r>
        <w:r w:rsidR="0019344F" w:rsidRPr="0019344F">
          <w:rPr>
            <w:rFonts w:asciiTheme="minorHAnsi" w:hAnsiTheme="minorHAnsi" w:cstheme="minorHAnsi"/>
            <w:noProof/>
            <w:webHidden/>
            <w:szCs w:val="22"/>
          </w:rPr>
          <w:fldChar w:fldCharType="end"/>
        </w:r>
      </w:hyperlink>
    </w:p>
    <w:p w14:paraId="17CBFCC8" w14:textId="53D60137"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7" w:history="1">
        <w:r w:rsidR="0019344F" w:rsidRPr="0019344F">
          <w:rPr>
            <w:rStyle w:val="Hyperlink"/>
            <w:rFonts w:asciiTheme="minorHAnsi" w:hAnsiTheme="minorHAnsi" w:cstheme="minorHAnsi"/>
            <w:noProof/>
            <w:szCs w:val="22"/>
          </w:rPr>
          <w:t>SUPPLEMENTAL FIGURES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_Toc79163057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17</w:t>
        </w:r>
        <w:r w:rsidR="0019344F" w:rsidRPr="0019344F">
          <w:rPr>
            <w:rFonts w:asciiTheme="minorHAnsi" w:hAnsiTheme="minorHAnsi" w:cstheme="minorHAnsi"/>
            <w:noProof/>
            <w:webHidden/>
            <w:szCs w:val="22"/>
          </w:rPr>
          <w:fldChar w:fldCharType="end"/>
        </w:r>
      </w:hyperlink>
    </w:p>
    <w:p w14:paraId="07AD40FA" w14:textId="2784459D" w:rsidR="0019344F" w:rsidRPr="0019344F" w:rsidRDefault="00BB1B17">
      <w:pPr>
        <w:pStyle w:val="TOC1"/>
        <w:tabs>
          <w:tab w:val="right" w:leader="dot" w:pos="9350"/>
        </w:tabs>
        <w:rPr>
          <w:rFonts w:asciiTheme="minorHAnsi" w:eastAsiaTheme="minorEastAsia" w:hAnsiTheme="minorHAnsi" w:cstheme="minorHAnsi"/>
          <w:noProof/>
          <w:szCs w:val="22"/>
        </w:rPr>
      </w:pPr>
      <w:hyperlink w:anchor="_Toc79163058" w:history="1">
        <w:r w:rsidR="0019344F" w:rsidRPr="0019344F">
          <w:rPr>
            <w:rStyle w:val="Hyperlink"/>
            <w:rFonts w:asciiTheme="minorHAnsi" w:hAnsiTheme="minorHAnsi" w:cstheme="minorHAnsi"/>
            <w:noProof/>
            <w:szCs w:val="22"/>
          </w:rPr>
          <w:t>REFERENCES</w:t>
        </w:r>
        <w:r w:rsidR="0019344F" w:rsidRPr="0019344F">
          <w:rPr>
            <w:rFonts w:asciiTheme="minorHAnsi" w:hAnsiTheme="minorHAnsi" w:cstheme="minorHAnsi"/>
            <w:noProof/>
            <w:webHidden/>
            <w:szCs w:val="22"/>
          </w:rPr>
          <w:tab/>
        </w:r>
        <w:r w:rsidR="0019344F" w:rsidRPr="0019344F">
          <w:rPr>
            <w:rFonts w:asciiTheme="minorHAnsi" w:hAnsiTheme="minorHAnsi" w:cstheme="minorHAnsi"/>
            <w:noProof/>
            <w:webHidden/>
            <w:szCs w:val="22"/>
          </w:rPr>
          <w:fldChar w:fldCharType="begin"/>
        </w:r>
        <w:r w:rsidR="0019344F" w:rsidRPr="0019344F">
          <w:rPr>
            <w:rFonts w:asciiTheme="minorHAnsi" w:hAnsiTheme="minorHAnsi" w:cstheme="minorHAnsi"/>
            <w:noProof/>
            <w:webHidden/>
            <w:szCs w:val="22"/>
          </w:rPr>
          <w:instrText xml:space="preserve"> PAGEREF _Toc79163058 \h </w:instrText>
        </w:r>
        <w:r w:rsidR="0019344F" w:rsidRPr="0019344F">
          <w:rPr>
            <w:rFonts w:asciiTheme="minorHAnsi" w:hAnsiTheme="minorHAnsi" w:cstheme="minorHAnsi"/>
            <w:noProof/>
            <w:webHidden/>
            <w:szCs w:val="22"/>
          </w:rPr>
        </w:r>
        <w:r w:rsidR="0019344F" w:rsidRPr="0019344F">
          <w:rPr>
            <w:rFonts w:asciiTheme="minorHAnsi" w:hAnsiTheme="minorHAnsi" w:cstheme="minorHAnsi"/>
            <w:noProof/>
            <w:webHidden/>
            <w:szCs w:val="22"/>
          </w:rPr>
          <w:fldChar w:fldCharType="separate"/>
        </w:r>
        <w:r w:rsidR="008706FD">
          <w:rPr>
            <w:rFonts w:asciiTheme="minorHAnsi" w:hAnsiTheme="minorHAnsi" w:cstheme="minorHAnsi"/>
            <w:noProof/>
            <w:webHidden/>
            <w:szCs w:val="22"/>
          </w:rPr>
          <w:t>18</w:t>
        </w:r>
        <w:r w:rsidR="0019344F" w:rsidRPr="0019344F">
          <w:rPr>
            <w:rFonts w:asciiTheme="minorHAnsi" w:hAnsiTheme="minorHAnsi" w:cstheme="minorHAnsi"/>
            <w:noProof/>
            <w:webHidden/>
            <w:szCs w:val="22"/>
          </w:rPr>
          <w:fldChar w:fldCharType="end"/>
        </w:r>
      </w:hyperlink>
    </w:p>
    <w:p w14:paraId="4458C9C5" w14:textId="1CA272C4" w:rsidR="00144E70" w:rsidRPr="0019344F" w:rsidRDefault="00144E70" w:rsidP="00144E70">
      <w:pPr>
        <w:pStyle w:val="Heading1"/>
        <w:rPr>
          <w:rFonts w:asciiTheme="minorHAnsi" w:hAnsiTheme="minorHAnsi" w:cstheme="minorHAnsi"/>
          <w:bCs w:val="0"/>
          <w:sz w:val="22"/>
          <w:szCs w:val="22"/>
        </w:rPr>
      </w:pPr>
      <w:r w:rsidRPr="0019344F">
        <w:rPr>
          <w:rFonts w:asciiTheme="minorHAnsi" w:hAnsiTheme="minorHAnsi" w:cstheme="minorHAnsi"/>
          <w:b w:val="0"/>
          <w:sz w:val="22"/>
          <w:szCs w:val="22"/>
        </w:rPr>
        <w:fldChar w:fldCharType="end"/>
      </w:r>
    </w:p>
    <w:p w14:paraId="1D41641C" w14:textId="77777777" w:rsidR="00144E70" w:rsidRPr="00D90081" w:rsidRDefault="00144E70" w:rsidP="00CD21D0">
      <w:pPr>
        <w:ind w:left="720"/>
        <w:jc w:val="center"/>
        <w:rPr>
          <w:sz w:val="24"/>
          <w:szCs w:val="24"/>
        </w:rPr>
        <w:sectPr w:rsidR="00144E70" w:rsidRPr="00D90081" w:rsidSect="00CD21D0">
          <w:pgSz w:w="12240" w:h="15840" w:code="1"/>
          <w:pgMar w:top="1440" w:right="1440" w:bottom="1440" w:left="1440" w:header="720" w:footer="720" w:gutter="0"/>
          <w:pgNumType w:fmt="lowerRoman"/>
          <w:cols w:space="720"/>
          <w:docGrid w:linePitch="360"/>
        </w:sectPr>
      </w:pPr>
      <w:r w:rsidRPr="00D90081">
        <w:br w:type="page"/>
      </w:r>
      <w:r w:rsidRPr="00D90081">
        <w:rPr>
          <w:sz w:val="24"/>
          <w:szCs w:val="24"/>
        </w:rPr>
        <w:lastRenderedPageBreak/>
        <w:t>[</w:t>
      </w:r>
      <w:r w:rsidRPr="00D90081">
        <w:rPr>
          <w:i/>
          <w:sz w:val="24"/>
          <w:szCs w:val="24"/>
        </w:rPr>
        <w:t>Leave page blank</w:t>
      </w:r>
      <w:r w:rsidRPr="00D90081">
        <w:rPr>
          <w:sz w:val="24"/>
          <w:szCs w:val="24"/>
        </w:rPr>
        <w:t>]</w:t>
      </w:r>
    </w:p>
    <w:p w14:paraId="389CA200" w14:textId="77777777" w:rsidR="00144E70" w:rsidRPr="00D90081" w:rsidRDefault="00144E70" w:rsidP="00144E70">
      <w:pPr>
        <w:pStyle w:val="Heading1"/>
        <w:rPr>
          <w:rFonts w:asciiTheme="minorHAnsi" w:hAnsiTheme="minorHAnsi"/>
        </w:rPr>
      </w:pPr>
      <w:bookmarkStart w:id="16" w:name="_Toc79163052"/>
      <w:r w:rsidRPr="00D90081">
        <w:rPr>
          <w:rFonts w:asciiTheme="minorHAnsi" w:hAnsiTheme="minorHAnsi"/>
        </w:rPr>
        <w:lastRenderedPageBreak/>
        <w:t>INTRODUCTION</w:t>
      </w:r>
      <w:bookmarkEnd w:id="16"/>
    </w:p>
    <w:p w14:paraId="198B5660" w14:textId="0A58FBB4" w:rsidR="005C0EB1" w:rsidRDefault="007F5196" w:rsidP="00CB4E46">
      <w:pPr>
        <w:rPr>
          <w:sz w:val="24"/>
          <w:szCs w:val="24"/>
        </w:rPr>
      </w:pPr>
      <w:r w:rsidRPr="007F5196">
        <w:rPr>
          <w:sz w:val="24"/>
          <w:szCs w:val="24"/>
        </w:rPr>
        <w:t xml:space="preserve">Chum </w:t>
      </w:r>
      <w:r w:rsidR="004737F8">
        <w:rPr>
          <w:sz w:val="24"/>
          <w:szCs w:val="24"/>
        </w:rPr>
        <w:t>S</w:t>
      </w:r>
      <w:r w:rsidRPr="007F5196">
        <w:rPr>
          <w:sz w:val="24"/>
          <w:szCs w:val="24"/>
        </w:rPr>
        <w:t xml:space="preserve">almon </w:t>
      </w:r>
      <w:r w:rsidR="00AD268D">
        <w:rPr>
          <w:sz w:val="24"/>
          <w:szCs w:val="24"/>
        </w:rPr>
        <w:t>(</w:t>
      </w:r>
      <w:r w:rsidR="00AD268D" w:rsidRPr="000E2F64">
        <w:rPr>
          <w:i/>
          <w:iCs/>
          <w:sz w:val="24"/>
          <w:szCs w:val="24"/>
        </w:rPr>
        <w:t>Oncorhynchus keta</w:t>
      </w:r>
      <w:r w:rsidR="00AD268D">
        <w:rPr>
          <w:sz w:val="24"/>
          <w:szCs w:val="24"/>
        </w:rPr>
        <w:t xml:space="preserve">) </w:t>
      </w:r>
      <w:r w:rsidR="00B61E84">
        <w:rPr>
          <w:sz w:val="24"/>
          <w:szCs w:val="24"/>
        </w:rPr>
        <w:t xml:space="preserve">have the </w:t>
      </w:r>
      <w:r w:rsidR="008C5466">
        <w:rPr>
          <w:sz w:val="24"/>
          <w:szCs w:val="24"/>
        </w:rPr>
        <w:t>largest</w:t>
      </w:r>
      <w:r w:rsidR="00B61E84">
        <w:rPr>
          <w:sz w:val="24"/>
          <w:szCs w:val="24"/>
        </w:rPr>
        <w:t xml:space="preserve"> natural geographic </w:t>
      </w:r>
      <w:r w:rsidR="007346C3">
        <w:rPr>
          <w:sz w:val="24"/>
          <w:szCs w:val="24"/>
        </w:rPr>
        <w:t>range</w:t>
      </w:r>
      <w:r w:rsidR="00B61E84">
        <w:rPr>
          <w:sz w:val="24"/>
          <w:szCs w:val="24"/>
        </w:rPr>
        <w:t xml:space="preserve"> of any Pacific salmon</w:t>
      </w:r>
      <w:r w:rsidR="007346C3">
        <w:rPr>
          <w:sz w:val="24"/>
          <w:szCs w:val="24"/>
        </w:rPr>
        <w:t>id</w:t>
      </w:r>
      <w:r w:rsidR="00625C65">
        <w:rPr>
          <w:sz w:val="24"/>
          <w:szCs w:val="24"/>
        </w:rPr>
        <w:t xml:space="preserve"> species and their </w:t>
      </w:r>
      <w:r w:rsidR="007346C3">
        <w:rPr>
          <w:sz w:val="24"/>
          <w:szCs w:val="24"/>
        </w:rPr>
        <w:t>distribution</w:t>
      </w:r>
      <w:r w:rsidR="00625C65">
        <w:rPr>
          <w:sz w:val="24"/>
          <w:szCs w:val="24"/>
        </w:rPr>
        <w:t xml:space="preserve"> on the west coast of North America historically extended as far south as Monterey</w:t>
      </w:r>
      <w:r w:rsidR="00E01704">
        <w:rPr>
          <w:sz w:val="24"/>
          <w:szCs w:val="24"/>
        </w:rPr>
        <w:t>,</w:t>
      </w:r>
      <w:r w:rsidR="00625C65">
        <w:rPr>
          <w:sz w:val="24"/>
          <w:szCs w:val="24"/>
        </w:rPr>
        <w:t xml:space="preserve"> California</w:t>
      </w:r>
      <w:r w:rsidR="00191428">
        <w:rPr>
          <w:sz w:val="24"/>
          <w:szCs w:val="24"/>
        </w:rPr>
        <w:t xml:space="preserve"> (Salo 1991)</w:t>
      </w:r>
      <w:r w:rsidR="00625C65">
        <w:rPr>
          <w:sz w:val="24"/>
          <w:szCs w:val="24"/>
        </w:rPr>
        <w:t>.</w:t>
      </w:r>
      <w:r w:rsidR="008C5466">
        <w:rPr>
          <w:sz w:val="24"/>
          <w:szCs w:val="24"/>
        </w:rPr>
        <w:t xml:space="preserve"> </w:t>
      </w:r>
      <w:r w:rsidR="008463CF">
        <w:rPr>
          <w:sz w:val="24"/>
          <w:szCs w:val="24"/>
        </w:rPr>
        <w:t xml:space="preserve">In a status review of </w:t>
      </w:r>
      <w:r w:rsidR="004737F8">
        <w:rPr>
          <w:sz w:val="24"/>
          <w:szCs w:val="24"/>
        </w:rPr>
        <w:t>Chum</w:t>
      </w:r>
      <w:r w:rsidR="008463CF">
        <w:rPr>
          <w:sz w:val="24"/>
          <w:szCs w:val="24"/>
        </w:rPr>
        <w:t xml:space="preserve"> </w:t>
      </w:r>
      <w:r w:rsidR="004737F8">
        <w:rPr>
          <w:sz w:val="24"/>
          <w:szCs w:val="24"/>
        </w:rPr>
        <w:t>Salmon</w:t>
      </w:r>
      <w:r w:rsidR="008463CF">
        <w:rPr>
          <w:sz w:val="24"/>
          <w:szCs w:val="24"/>
        </w:rPr>
        <w:t xml:space="preserve"> from Washington, Oregon, and California </w:t>
      </w:r>
      <w:r w:rsidR="008463CF" w:rsidRPr="007F5196">
        <w:rPr>
          <w:sz w:val="24"/>
          <w:szCs w:val="24"/>
        </w:rPr>
        <w:t xml:space="preserve">(Johnson </w:t>
      </w:r>
      <w:r w:rsidR="008463CF" w:rsidRPr="004E0045">
        <w:rPr>
          <w:i/>
          <w:iCs/>
          <w:sz w:val="24"/>
          <w:szCs w:val="24"/>
        </w:rPr>
        <w:t>et al.</w:t>
      </w:r>
      <w:r w:rsidR="008463CF" w:rsidRPr="007F5196">
        <w:rPr>
          <w:sz w:val="24"/>
          <w:szCs w:val="24"/>
        </w:rPr>
        <w:t xml:space="preserve"> 1997</w:t>
      </w:r>
      <w:r w:rsidR="008463CF">
        <w:rPr>
          <w:sz w:val="24"/>
          <w:szCs w:val="24"/>
        </w:rPr>
        <w:t>), t</w:t>
      </w:r>
      <w:r w:rsidR="008C5466">
        <w:rPr>
          <w:sz w:val="24"/>
          <w:szCs w:val="24"/>
        </w:rPr>
        <w:t>he National Marine Fisheries Service (NMFS) identified fo</w:t>
      </w:r>
      <w:r w:rsidR="008463CF">
        <w:rPr>
          <w:sz w:val="24"/>
          <w:szCs w:val="24"/>
        </w:rPr>
        <w:t xml:space="preserve">ur </w:t>
      </w:r>
      <w:r w:rsidR="008C5466" w:rsidRPr="00CB4E46">
        <w:rPr>
          <w:sz w:val="24"/>
          <w:szCs w:val="24"/>
        </w:rPr>
        <w:t>evolutionarily significant units</w:t>
      </w:r>
      <w:r w:rsidR="008C5466">
        <w:rPr>
          <w:sz w:val="24"/>
          <w:szCs w:val="24"/>
        </w:rPr>
        <w:t xml:space="preserve"> (ESUs</w:t>
      </w:r>
      <w:r w:rsidR="008C5466" w:rsidRPr="00CB4E46">
        <w:rPr>
          <w:sz w:val="24"/>
          <w:szCs w:val="24"/>
        </w:rPr>
        <w:t>)</w:t>
      </w:r>
      <w:r w:rsidR="0022356E">
        <w:rPr>
          <w:sz w:val="24"/>
          <w:szCs w:val="24"/>
        </w:rPr>
        <w:t>.</w:t>
      </w:r>
      <w:r w:rsidR="00191428">
        <w:rPr>
          <w:sz w:val="24"/>
          <w:szCs w:val="24"/>
        </w:rPr>
        <w:t xml:space="preserve"> </w:t>
      </w:r>
      <w:r w:rsidR="008C5466">
        <w:rPr>
          <w:sz w:val="24"/>
          <w:szCs w:val="24"/>
        </w:rPr>
        <w:t>One of these, t</w:t>
      </w:r>
      <w:r w:rsidR="00191428">
        <w:rPr>
          <w:sz w:val="24"/>
          <w:szCs w:val="24"/>
        </w:rPr>
        <w:t>he</w:t>
      </w:r>
      <w:r w:rsidR="00144D6F">
        <w:rPr>
          <w:sz w:val="24"/>
          <w:szCs w:val="24"/>
        </w:rPr>
        <w:t xml:space="preserve"> </w:t>
      </w:r>
      <w:r w:rsidRPr="007F5196">
        <w:rPr>
          <w:sz w:val="24"/>
          <w:szCs w:val="24"/>
        </w:rPr>
        <w:t>Pacific Coast</w:t>
      </w:r>
      <w:r w:rsidR="005C0EB1">
        <w:rPr>
          <w:sz w:val="24"/>
          <w:szCs w:val="24"/>
        </w:rPr>
        <w:t xml:space="preserve"> ESU</w:t>
      </w:r>
      <w:r w:rsidR="008C5466">
        <w:rPr>
          <w:sz w:val="24"/>
          <w:szCs w:val="24"/>
        </w:rPr>
        <w:t>,</w:t>
      </w:r>
      <w:r w:rsidR="00191428">
        <w:rPr>
          <w:sz w:val="24"/>
          <w:szCs w:val="24"/>
        </w:rPr>
        <w:t xml:space="preserve"> is</w:t>
      </w:r>
      <w:r w:rsidRPr="007F5196">
        <w:rPr>
          <w:sz w:val="24"/>
          <w:szCs w:val="24"/>
        </w:rPr>
        <w:t xml:space="preserve"> </w:t>
      </w:r>
      <w:r w:rsidR="00053558">
        <w:rPr>
          <w:sz w:val="24"/>
          <w:szCs w:val="24"/>
        </w:rPr>
        <w:t>composed of all</w:t>
      </w:r>
      <w:r w:rsidRPr="007F5196">
        <w:rPr>
          <w:sz w:val="24"/>
          <w:szCs w:val="24"/>
        </w:rPr>
        <w:t xml:space="preserve"> populations from the coasts of Washington and Oregon, as well a</w:t>
      </w:r>
      <w:r w:rsidR="00053558">
        <w:rPr>
          <w:sz w:val="24"/>
          <w:szCs w:val="24"/>
        </w:rPr>
        <w:t>s</w:t>
      </w:r>
      <w:r w:rsidRPr="007F5196">
        <w:rPr>
          <w:sz w:val="24"/>
          <w:szCs w:val="24"/>
        </w:rPr>
        <w:t xml:space="preserve"> </w:t>
      </w:r>
      <w:r w:rsidR="00053558">
        <w:rPr>
          <w:sz w:val="24"/>
          <w:szCs w:val="24"/>
        </w:rPr>
        <w:t xml:space="preserve">populations in </w:t>
      </w:r>
      <w:r w:rsidRPr="007F5196">
        <w:rPr>
          <w:sz w:val="24"/>
          <w:szCs w:val="24"/>
        </w:rPr>
        <w:t>the Strait of Juan de Fuca west of the Elwha River</w:t>
      </w:r>
      <w:r w:rsidR="0022356E">
        <w:rPr>
          <w:sz w:val="24"/>
          <w:szCs w:val="24"/>
        </w:rPr>
        <w:t xml:space="preserve"> (</w:t>
      </w:r>
      <w:r w:rsidR="0022356E" w:rsidRPr="007F5196">
        <w:rPr>
          <w:sz w:val="24"/>
          <w:szCs w:val="24"/>
        </w:rPr>
        <w:t xml:space="preserve">Johnson </w:t>
      </w:r>
      <w:r w:rsidR="0022356E" w:rsidRPr="004E0045">
        <w:rPr>
          <w:i/>
          <w:iCs/>
          <w:sz w:val="24"/>
          <w:szCs w:val="24"/>
        </w:rPr>
        <w:t>et al.</w:t>
      </w:r>
      <w:r w:rsidR="0022356E" w:rsidRPr="007F5196">
        <w:rPr>
          <w:sz w:val="24"/>
          <w:szCs w:val="24"/>
        </w:rPr>
        <w:t xml:space="preserve"> 1997</w:t>
      </w:r>
      <w:r w:rsidR="0022356E">
        <w:rPr>
          <w:sz w:val="24"/>
          <w:szCs w:val="24"/>
        </w:rPr>
        <w:t xml:space="preserve">; Good </w:t>
      </w:r>
      <w:r w:rsidR="0022356E" w:rsidRPr="002C2CAA">
        <w:rPr>
          <w:i/>
          <w:iCs/>
          <w:sz w:val="24"/>
          <w:szCs w:val="24"/>
        </w:rPr>
        <w:t>et al.</w:t>
      </w:r>
      <w:r w:rsidR="0022356E">
        <w:rPr>
          <w:sz w:val="24"/>
          <w:szCs w:val="24"/>
        </w:rPr>
        <w:t xml:space="preserve"> 2005)</w:t>
      </w:r>
      <w:r w:rsidR="00144D6F">
        <w:rPr>
          <w:sz w:val="24"/>
          <w:szCs w:val="24"/>
        </w:rPr>
        <w:t>.</w:t>
      </w:r>
      <w:r w:rsidR="00285FB6">
        <w:rPr>
          <w:sz w:val="24"/>
          <w:szCs w:val="24"/>
        </w:rPr>
        <w:t xml:space="preserve"> </w:t>
      </w:r>
      <w:r w:rsidR="008706FD">
        <w:rPr>
          <w:sz w:val="24"/>
          <w:szCs w:val="24"/>
        </w:rPr>
        <w:t>H</w:t>
      </w:r>
      <w:r w:rsidR="00285FB6">
        <w:rPr>
          <w:sz w:val="24"/>
          <w:szCs w:val="24"/>
        </w:rPr>
        <w:t>istoric</w:t>
      </w:r>
      <w:r w:rsidR="008706FD">
        <w:rPr>
          <w:sz w:val="24"/>
          <w:szCs w:val="24"/>
        </w:rPr>
        <w:t>ally,</w:t>
      </w:r>
      <w:r w:rsidR="00285FB6">
        <w:rPr>
          <w:sz w:val="24"/>
          <w:szCs w:val="24"/>
        </w:rPr>
        <w:t xml:space="preserve"> </w:t>
      </w:r>
      <w:r w:rsidR="00747DAF">
        <w:rPr>
          <w:sz w:val="24"/>
          <w:szCs w:val="24"/>
        </w:rPr>
        <w:t xml:space="preserve">the </w:t>
      </w:r>
      <w:r w:rsidR="008C5466">
        <w:rPr>
          <w:sz w:val="24"/>
          <w:szCs w:val="24"/>
        </w:rPr>
        <w:t xml:space="preserve">Pacific Coast </w:t>
      </w:r>
      <w:r w:rsidR="00285FB6">
        <w:rPr>
          <w:sz w:val="24"/>
          <w:szCs w:val="24"/>
        </w:rPr>
        <w:t xml:space="preserve">ESU </w:t>
      </w:r>
      <w:r w:rsidR="00747DAF">
        <w:rPr>
          <w:sz w:val="24"/>
          <w:szCs w:val="24"/>
        </w:rPr>
        <w:t xml:space="preserve">might </w:t>
      </w:r>
      <w:r w:rsidR="00285FB6">
        <w:rPr>
          <w:sz w:val="24"/>
          <w:szCs w:val="24"/>
        </w:rPr>
        <w:t xml:space="preserve">have </w:t>
      </w:r>
      <w:r w:rsidR="001D0B9F">
        <w:rPr>
          <w:sz w:val="24"/>
          <w:szCs w:val="24"/>
        </w:rPr>
        <w:t>included populations in</w:t>
      </w:r>
      <w:r w:rsidR="00285FB6">
        <w:rPr>
          <w:sz w:val="24"/>
          <w:szCs w:val="24"/>
        </w:rPr>
        <w:t xml:space="preserve"> California, but it is </w:t>
      </w:r>
      <w:r w:rsidR="00FE5FAC">
        <w:rPr>
          <w:sz w:val="24"/>
          <w:szCs w:val="24"/>
        </w:rPr>
        <w:t xml:space="preserve">unclear whether reports of </w:t>
      </w:r>
      <w:r w:rsidR="004737F8">
        <w:rPr>
          <w:sz w:val="24"/>
          <w:szCs w:val="24"/>
        </w:rPr>
        <w:t>Chum</w:t>
      </w:r>
      <w:r w:rsidR="00FE5FAC">
        <w:rPr>
          <w:sz w:val="24"/>
          <w:szCs w:val="24"/>
        </w:rPr>
        <w:t xml:space="preserve"> </w:t>
      </w:r>
      <w:r w:rsidR="004737F8">
        <w:rPr>
          <w:sz w:val="24"/>
          <w:szCs w:val="24"/>
        </w:rPr>
        <w:t>Salmon</w:t>
      </w:r>
      <w:r w:rsidR="00FE5FAC">
        <w:rPr>
          <w:sz w:val="24"/>
          <w:szCs w:val="24"/>
        </w:rPr>
        <w:t xml:space="preserve"> in southern Oregon and California represented </w:t>
      </w:r>
      <w:r w:rsidR="008706FD">
        <w:rPr>
          <w:sz w:val="24"/>
          <w:szCs w:val="24"/>
        </w:rPr>
        <w:t xml:space="preserve">self-sustaining </w:t>
      </w:r>
      <w:r w:rsidR="00FE5FAC">
        <w:rPr>
          <w:sz w:val="24"/>
          <w:szCs w:val="24"/>
        </w:rPr>
        <w:t xml:space="preserve">populations or episodic colonization from populations to the north (Johnson </w:t>
      </w:r>
      <w:r w:rsidR="00FE5FAC" w:rsidRPr="002C2CAA">
        <w:rPr>
          <w:i/>
          <w:iCs/>
          <w:sz w:val="24"/>
          <w:szCs w:val="24"/>
        </w:rPr>
        <w:t>et al.</w:t>
      </w:r>
      <w:r w:rsidR="00FE5FAC">
        <w:rPr>
          <w:sz w:val="24"/>
          <w:szCs w:val="24"/>
        </w:rPr>
        <w:t xml:space="preserve"> 1997).</w:t>
      </w:r>
      <w:r w:rsidR="00144D6F">
        <w:rPr>
          <w:sz w:val="24"/>
          <w:szCs w:val="24"/>
        </w:rPr>
        <w:t xml:space="preserve"> </w:t>
      </w:r>
      <w:r w:rsidRPr="007F5196">
        <w:rPr>
          <w:sz w:val="24"/>
          <w:szCs w:val="24"/>
        </w:rPr>
        <w:t>Although there have been genetic studies of populations in the Pacific Coast and neighboring ESUs (e.g.</w:t>
      </w:r>
      <w:ins w:id="17" w:author="Chris M Lorion" w:date="2022-06-09T14:46:00Z">
        <w:r w:rsidR="003D49CF">
          <w:rPr>
            <w:sz w:val="24"/>
            <w:szCs w:val="24"/>
          </w:rPr>
          <w:t>,</w:t>
        </w:r>
      </w:ins>
      <w:r w:rsidRPr="007F5196">
        <w:rPr>
          <w:sz w:val="24"/>
          <w:szCs w:val="24"/>
        </w:rPr>
        <w:t xml:space="preserve"> Johnson </w:t>
      </w:r>
      <w:r w:rsidRPr="004E0045">
        <w:rPr>
          <w:i/>
          <w:iCs/>
          <w:sz w:val="24"/>
          <w:szCs w:val="24"/>
        </w:rPr>
        <w:t>et al.</w:t>
      </w:r>
      <w:r w:rsidRPr="007F5196">
        <w:rPr>
          <w:sz w:val="24"/>
          <w:szCs w:val="24"/>
        </w:rPr>
        <w:t xml:space="preserve"> 1997; Small </w:t>
      </w:r>
      <w:r w:rsidRPr="004E0045">
        <w:rPr>
          <w:i/>
          <w:iCs/>
          <w:sz w:val="24"/>
          <w:szCs w:val="24"/>
        </w:rPr>
        <w:t>et al.</w:t>
      </w:r>
      <w:r w:rsidRPr="007F5196">
        <w:rPr>
          <w:sz w:val="24"/>
          <w:szCs w:val="24"/>
        </w:rPr>
        <w:t xml:space="preserve"> 2011; Johnson </w:t>
      </w:r>
      <w:r w:rsidRPr="004E0045">
        <w:rPr>
          <w:i/>
          <w:iCs/>
          <w:sz w:val="24"/>
          <w:szCs w:val="24"/>
        </w:rPr>
        <w:t>et al.</w:t>
      </w:r>
      <w:r w:rsidRPr="007F5196">
        <w:rPr>
          <w:sz w:val="24"/>
          <w:szCs w:val="24"/>
        </w:rPr>
        <w:t xml:space="preserve"> 2012), historical and contemporary population structure</w:t>
      </w:r>
      <w:r w:rsidR="003A7BA8">
        <w:rPr>
          <w:sz w:val="24"/>
          <w:szCs w:val="24"/>
        </w:rPr>
        <w:t xml:space="preserve"> </w:t>
      </w:r>
      <w:r w:rsidRPr="007F5196">
        <w:rPr>
          <w:sz w:val="24"/>
          <w:szCs w:val="24"/>
        </w:rPr>
        <w:t>in</w:t>
      </w:r>
      <w:r w:rsidR="00144D6F">
        <w:rPr>
          <w:sz w:val="24"/>
          <w:szCs w:val="24"/>
        </w:rPr>
        <w:t xml:space="preserve"> the</w:t>
      </w:r>
      <w:r w:rsidRPr="007F5196">
        <w:rPr>
          <w:sz w:val="24"/>
          <w:szCs w:val="24"/>
        </w:rPr>
        <w:t xml:space="preserve"> </w:t>
      </w:r>
      <w:r w:rsidR="00144D6F">
        <w:rPr>
          <w:sz w:val="24"/>
          <w:szCs w:val="24"/>
        </w:rPr>
        <w:t xml:space="preserve">Oregon portion of </w:t>
      </w:r>
      <w:r w:rsidRPr="007F5196">
        <w:rPr>
          <w:sz w:val="24"/>
          <w:szCs w:val="24"/>
        </w:rPr>
        <w:t xml:space="preserve">the </w:t>
      </w:r>
      <w:r w:rsidR="00144D6F">
        <w:rPr>
          <w:sz w:val="24"/>
          <w:szCs w:val="24"/>
        </w:rPr>
        <w:t xml:space="preserve">Pacific Coast </w:t>
      </w:r>
      <w:r w:rsidRPr="007F5196">
        <w:rPr>
          <w:sz w:val="24"/>
          <w:szCs w:val="24"/>
        </w:rPr>
        <w:t xml:space="preserve">ESU remains poorly understood. </w:t>
      </w:r>
    </w:p>
    <w:p w14:paraId="19CD4EBF" w14:textId="7F383320" w:rsidR="004C0E42" w:rsidRDefault="00285FB6" w:rsidP="00CB4E46">
      <w:pPr>
        <w:rPr>
          <w:sz w:val="24"/>
          <w:szCs w:val="24"/>
        </w:rPr>
      </w:pPr>
      <w:r>
        <w:rPr>
          <w:sz w:val="24"/>
          <w:szCs w:val="24"/>
        </w:rPr>
        <w:t>Adult salmon</w:t>
      </w:r>
      <w:r w:rsidRPr="00285FB6">
        <w:rPr>
          <w:sz w:val="24"/>
          <w:szCs w:val="24"/>
        </w:rPr>
        <w:t xml:space="preserve"> monitoring</w:t>
      </w:r>
      <w:r>
        <w:rPr>
          <w:sz w:val="24"/>
          <w:szCs w:val="24"/>
        </w:rPr>
        <w:t xml:space="preserve"> by the Oregon Department of Fish and Wildlife</w:t>
      </w:r>
      <w:r w:rsidRPr="00285FB6">
        <w:rPr>
          <w:sz w:val="24"/>
          <w:szCs w:val="24"/>
        </w:rPr>
        <w:t xml:space="preserve"> </w:t>
      </w:r>
      <w:r w:rsidR="009670B5">
        <w:rPr>
          <w:sz w:val="24"/>
          <w:szCs w:val="24"/>
        </w:rPr>
        <w:t xml:space="preserve">(ODFW) </w:t>
      </w:r>
      <w:r w:rsidRPr="00285FB6">
        <w:rPr>
          <w:sz w:val="24"/>
          <w:szCs w:val="24"/>
        </w:rPr>
        <w:t>indicates that</w:t>
      </w:r>
      <w:r w:rsidR="009670B5">
        <w:rPr>
          <w:sz w:val="24"/>
          <w:szCs w:val="24"/>
        </w:rPr>
        <w:t xml:space="preserve"> only a few </w:t>
      </w:r>
      <w:r w:rsidR="001D0B9F">
        <w:rPr>
          <w:sz w:val="24"/>
          <w:szCs w:val="24"/>
        </w:rPr>
        <w:t xml:space="preserve">river </w:t>
      </w:r>
      <w:r w:rsidR="009670B5">
        <w:rPr>
          <w:sz w:val="24"/>
          <w:szCs w:val="24"/>
        </w:rPr>
        <w:t>basins</w:t>
      </w:r>
      <w:r w:rsidR="008C5466">
        <w:rPr>
          <w:sz w:val="24"/>
          <w:szCs w:val="24"/>
        </w:rPr>
        <w:t xml:space="preserve"> </w:t>
      </w:r>
      <w:r w:rsidR="001D0B9F">
        <w:rPr>
          <w:sz w:val="24"/>
          <w:szCs w:val="24"/>
        </w:rPr>
        <w:t xml:space="preserve">of </w:t>
      </w:r>
      <w:r w:rsidR="008C5466">
        <w:rPr>
          <w:sz w:val="24"/>
          <w:szCs w:val="24"/>
        </w:rPr>
        <w:t>the Oregon coast</w:t>
      </w:r>
      <w:r w:rsidR="009670B5">
        <w:rPr>
          <w:sz w:val="24"/>
          <w:szCs w:val="24"/>
        </w:rPr>
        <w:t xml:space="preserve"> currently</w:t>
      </w:r>
      <w:r w:rsidR="00BD25BC">
        <w:rPr>
          <w:sz w:val="24"/>
          <w:szCs w:val="24"/>
        </w:rPr>
        <w:t xml:space="preserve"> </w:t>
      </w:r>
      <w:r w:rsidR="001D0B9F">
        <w:rPr>
          <w:sz w:val="24"/>
          <w:szCs w:val="24"/>
        </w:rPr>
        <w:t>support</w:t>
      </w:r>
      <w:del w:id="18" w:author="Chris M Lorion" w:date="2022-06-09T13:30:00Z">
        <w:r w:rsidR="001D0B9F" w:rsidDel="00106D4B">
          <w:rPr>
            <w:sz w:val="24"/>
            <w:szCs w:val="24"/>
          </w:rPr>
          <w:delText xml:space="preserve"> </w:delText>
        </w:r>
        <w:commentRangeStart w:id="19"/>
        <w:r w:rsidR="009670B5" w:rsidDel="00106D4B">
          <w:rPr>
            <w:sz w:val="24"/>
            <w:szCs w:val="24"/>
          </w:rPr>
          <w:delText>major</w:delText>
        </w:r>
      </w:del>
      <w:r w:rsidRPr="00285FB6">
        <w:rPr>
          <w:sz w:val="24"/>
          <w:szCs w:val="24"/>
        </w:rPr>
        <w:t xml:space="preserve"> </w:t>
      </w:r>
      <w:commentRangeEnd w:id="19"/>
      <w:r w:rsidR="001D0B9F">
        <w:rPr>
          <w:rStyle w:val="CommentReference"/>
        </w:rPr>
        <w:commentReference w:id="19"/>
      </w:r>
      <w:r w:rsidR="004737F8">
        <w:rPr>
          <w:sz w:val="24"/>
          <w:szCs w:val="24"/>
        </w:rPr>
        <w:t>Chum</w:t>
      </w:r>
      <w:r w:rsidRPr="00285FB6">
        <w:rPr>
          <w:sz w:val="24"/>
          <w:szCs w:val="24"/>
        </w:rPr>
        <w:t xml:space="preserve"> </w:t>
      </w:r>
      <w:r w:rsidR="004737F8">
        <w:rPr>
          <w:sz w:val="24"/>
          <w:szCs w:val="24"/>
        </w:rPr>
        <w:t>Salmon</w:t>
      </w:r>
      <w:del w:id="20" w:author="Chris M Lorion" w:date="2022-06-09T13:43:00Z">
        <w:r w:rsidRPr="00285FB6" w:rsidDel="00E32EB7">
          <w:rPr>
            <w:sz w:val="24"/>
            <w:szCs w:val="24"/>
          </w:rPr>
          <w:delText xml:space="preserve"> spawning</w:delText>
        </w:r>
      </w:del>
      <w:r w:rsidRPr="00285FB6">
        <w:rPr>
          <w:sz w:val="24"/>
          <w:szCs w:val="24"/>
        </w:rPr>
        <w:t xml:space="preserve"> populations</w:t>
      </w:r>
      <w:ins w:id="21" w:author="Chris M Lorion" w:date="2022-06-09T13:44:00Z">
        <w:r w:rsidR="00E32EB7">
          <w:rPr>
            <w:sz w:val="24"/>
            <w:szCs w:val="24"/>
          </w:rPr>
          <w:t xml:space="preserve"> (ODFW 2014)</w:t>
        </w:r>
      </w:ins>
      <w:r w:rsidRPr="00285FB6">
        <w:rPr>
          <w:sz w:val="24"/>
          <w:szCs w:val="24"/>
        </w:rPr>
        <w:t xml:space="preserve">. </w:t>
      </w:r>
      <w:r w:rsidR="009670B5">
        <w:rPr>
          <w:sz w:val="24"/>
          <w:szCs w:val="24"/>
        </w:rPr>
        <w:t xml:space="preserve">Early records and </w:t>
      </w:r>
      <w:ins w:id="22" w:author="Chris M Lorion" w:date="2022-06-09T13:45:00Z">
        <w:r w:rsidR="00E32EB7">
          <w:rPr>
            <w:sz w:val="24"/>
            <w:szCs w:val="24"/>
          </w:rPr>
          <w:t>recent</w:t>
        </w:r>
      </w:ins>
      <w:del w:id="23" w:author="Chris M Lorion" w:date="2022-06-09T13:45:00Z">
        <w:r w:rsidR="009670B5" w:rsidDel="00E32EB7">
          <w:rPr>
            <w:sz w:val="24"/>
            <w:szCs w:val="24"/>
          </w:rPr>
          <w:delText>current</w:delText>
        </w:r>
      </w:del>
      <w:r w:rsidR="009670B5">
        <w:rPr>
          <w:sz w:val="24"/>
          <w:szCs w:val="24"/>
        </w:rPr>
        <w:t xml:space="preserve"> surveys</w:t>
      </w:r>
      <w:r w:rsidRPr="00285FB6">
        <w:rPr>
          <w:sz w:val="24"/>
          <w:szCs w:val="24"/>
        </w:rPr>
        <w:t xml:space="preserve"> indicate that </w:t>
      </w:r>
      <w:r w:rsidR="004737F8">
        <w:rPr>
          <w:sz w:val="24"/>
          <w:szCs w:val="24"/>
        </w:rPr>
        <w:t>Chum</w:t>
      </w:r>
      <w:r w:rsidRPr="00285FB6">
        <w:rPr>
          <w:sz w:val="24"/>
          <w:szCs w:val="24"/>
        </w:rPr>
        <w:t xml:space="preserve"> </w:t>
      </w:r>
      <w:r w:rsidR="004737F8">
        <w:rPr>
          <w:sz w:val="24"/>
          <w:szCs w:val="24"/>
        </w:rPr>
        <w:t>Salmon</w:t>
      </w:r>
      <w:r w:rsidR="009670B5">
        <w:rPr>
          <w:sz w:val="24"/>
          <w:szCs w:val="24"/>
        </w:rPr>
        <w:t xml:space="preserve"> </w:t>
      </w:r>
      <w:r w:rsidRPr="00285FB6">
        <w:rPr>
          <w:sz w:val="24"/>
          <w:szCs w:val="24"/>
        </w:rPr>
        <w:t xml:space="preserve">occur in low numbers in many </w:t>
      </w:r>
      <w:r w:rsidR="009670B5">
        <w:rPr>
          <w:sz w:val="24"/>
          <w:szCs w:val="24"/>
        </w:rPr>
        <w:t xml:space="preserve">other </w:t>
      </w:r>
      <w:r w:rsidRPr="00285FB6">
        <w:rPr>
          <w:sz w:val="24"/>
          <w:szCs w:val="24"/>
        </w:rPr>
        <w:t>basins, but often only periodically</w:t>
      </w:r>
      <w:r w:rsidR="00C40ECA">
        <w:rPr>
          <w:sz w:val="24"/>
          <w:szCs w:val="24"/>
        </w:rPr>
        <w:t xml:space="preserve"> (ODFW 2014)</w:t>
      </w:r>
      <w:r w:rsidRPr="00285FB6">
        <w:rPr>
          <w:sz w:val="24"/>
          <w:szCs w:val="24"/>
        </w:rPr>
        <w:t xml:space="preserve">. </w:t>
      </w:r>
      <w:r w:rsidR="0096675E" w:rsidRPr="007F5196">
        <w:rPr>
          <w:sz w:val="24"/>
          <w:szCs w:val="24"/>
        </w:rPr>
        <w:t>It is unknown how many of these locations historically supported independent</w:t>
      </w:r>
      <w:r w:rsidR="0096675E">
        <w:rPr>
          <w:sz w:val="24"/>
          <w:szCs w:val="24"/>
        </w:rPr>
        <w:t>, self-sustaining</w:t>
      </w:r>
      <w:r w:rsidR="0096675E" w:rsidRPr="007F5196">
        <w:rPr>
          <w:sz w:val="24"/>
          <w:szCs w:val="24"/>
        </w:rPr>
        <w:t xml:space="preserve"> populations, or how they are currently functioning as dependent or independent populations.</w:t>
      </w:r>
      <w:r w:rsidR="0096675E">
        <w:rPr>
          <w:sz w:val="24"/>
          <w:szCs w:val="24"/>
        </w:rPr>
        <w:t xml:space="preserve"> </w:t>
      </w:r>
      <w:r w:rsidRPr="00285FB6">
        <w:rPr>
          <w:sz w:val="24"/>
          <w:szCs w:val="24"/>
        </w:rPr>
        <w:t>Given this limited information on historic</w:t>
      </w:r>
      <w:r w:rsidR="00943066">
        <w:rPr>
          <w:sz w:val="24"/>
          <w:szCs w:val="24"/>
        </w:rPr>
        <w:t>al</w:t>
      </w:r>
      <w:r w:rsidRPr="00285FB6">
        <w:rPr>
          <w:sz w:val="24"/>
          <w:szCs w:val="24"/>
        </w:rPr>
        <w:t xml:space="preserve"> population structure, ODFW could not confidently identify independent versus dependent populations</w:t>
      </w:r>
      <w:r w:rsidR="009670B5">
        <w:rPr>
          <w:sz w:val="24"/>
          <w:szCs w:val="24"/>
        </w:rPr>
        <w:t xml:space="preserve"> when developing the </w:t>
      </w:r>
      <w:r w:rsidR="009670B5" w:rsidRPr="007F5196">
        <w:rPr>
          <w:sz w:val="24"/>
          <w:szCs w:val="24"/>
        </w:rPr>
        <w:t>Coastal Multi-Species Conservation and Management Plan</w:t>
      </w:r>
      <w:r w:rsidR="009670B5">
        <w:rPr>
          <w:sz w:val="24"/>
          <w:szCs w:val="24"/>
        </w:rPr>
        <w:t xml:space="preserve"> (CMP) for </w:t>
      </w:r>
      <w:r w:rsidR="004737F8">
        <w:rPr>
          <w:sz w:val="24"/>
          <w:szCs w:val="24"/>
        </w:rPr>
        <w:t>Chum</w:t>
      </w:r>
      <w:r w:rsidR="009670B5">
        <w:rPr>
          <w:sz w:val="24"/>
          <w:szCs w:val="24"/>
        </w:rPr>
        <w:t xml:space="preserve"> </w:t>
      </w:r>
      <w:r w:rsidR="004737F8">
        <w:rPr>
          <w:sz w:val="24"/>
          <w:szCs w:val="24"/>
        </w:rPr>
        <w:t>Salmon</w:t>
      </w:r>
      <w:r w:rsidR="009670B5">
        <w:rPr>
          <w:sz w:val="24"/>
          <w:szCs w:val="24"/>
        </w:rPr>
        <w:t xml:space="preserve"> and other coastal salmonids (ODFW 2014)</w:t>
      </w:r>
      <w:r w:rsidRPr="00285FB6">
        <w:rPr>
          <w:sz w:val="24"/>
          <w:szCs w:val="24"/>
        </w:rPr>
        <w:t xml:space="preserve">. Therefore, </w:t>
      </w:r>
      <w:r w:rsidR="002E1CAB">
        <w:rPr>
          <w:sz w:val="24"/>
          <w:szCs w:val="24"/>
        </w:rPr>
        <w:t>the CMP</w:t>
      </w:r>
      <w:r w:rsidR="004C0E42">
        <w:rPr>
          <w:sz w:val="24"/>
          <w:szCs w:val="24"/>
        </w:rPr>
        <w:t xml:space="preserve"> </w:t>
      </w:r>
      <w:r w:rsidR="008C1D68">
        <w:rPr>
          <w:sz w:val="24"/>
          <w:szCs w:val="24"/>
        </w:rPr>
        <w:t>identified</w:t>
      </w:r>
      <w:r w:rsidR="008C5466">
        <w:rPr>
          <w:sz w:val="24"/>
          <w:szCs w:val="24"/>
        </w:rPr>
        <w:t xml:space="preserve"> </w:t>
      </w:r>
      <w:r w:rsidRPr="00285FB6">
        <w:rPr>
          <w:sz w:val="24"/>
          <w:szCs w:val="24"/>
        </w:rPr>
        <w:t>potential</w:t>
      </w:r>
      <w:r w:rsidR="004C0E42">
        <w:rPr>
          <w:sz w:val="24"/>
          <w:szCs w:val="24"/>
        </w:rPr>
        <w:t xml:space="preserve"> </w:t>
      </w:r>
      <w:r w:rsidRPr="00285FB6">
        <w:rPr>
          <w:sz w:val="24"/>
          <w:szCs w:val="24"/>
        </w:rPr>
        <w:t>population areas</w:t>
      </w:r>
      <w:r w:rsidR="009670B5">
        <w:rPr>
          <w:sz w:val="24"/>
          <w:szCs w:val="24"/>
        </w:rPr>
        <w:t xml:space="preserve"> </w:t>
      </w:r>
      <w:r w:rsidR="003A7BA8">
        <w:rPr>
          <w:sz w:val="24"/>
          <w:szCs w:val="24"/>
        </w:rPr>
        <w:t xml:space="preserve">in the Oregon Coastal </w:t>
      </w:r>
      <w:r w:rsidR="004737F8">
        <w:rPr>
          <w:sz w:val="24"/>
          <w:szCs w:val="24"/>
        </w:rPr>
        <w:t>Chum</w:t>
      </w:r>
      <w:r w:rsidR="003A7BA8">
        <w:rPr>
          <w:sz w:val="24"/>
          <w:szCs w:val="24"/>
        </w:rPr>
        <w:t xml:space="preserve"> Salmon Species Management Unit (SMU)</w:t>
      </w:r>
      <w:r w:rsidR="002E1CAB">
        <w:rPr>
          <w:sz w:val="24"/>
          <w:szCs w:val="24"/>
        </w:rPr>
        <w:t xml:space="preserve"> and</w:t>
      </w:r>
      <w:r w:rsidR="008C1D68">
        <w:rPr>
          <w:sz w:val="24"/>
          <w:szCs w:val="24"/>
        </w:rPr>
        <w:t xml:space="preserve"> </w:t>
      </w:r>
      <w:r w:rsidR="00CC5B5F">
        <w:rPr>
          <w:sz w:val="24"/>
          <w:szCs w:val="24"/>
        </w:rPr>
        <w:t>highlighted</w:t>
      </w:r>
      <w:r w:rsidR="008C1D68">
        <w:rPr>
          <w:sz w:val="24"/>
          <w:szCs w:val="24"/>
        </w:rPr>
        <w:t xml:space="preserve"> </w:t>
      </w:r>
      <w:r w:rsidR="00C40ECA">
        <w:rPr>
          <w:sz w:val="24"/>
          <w:szCs w:val="24"/>
        </w:rPr>
        <w:t>the</w:t>
      </w:r>
      <w:r w:rsidR="008C1D68">
        <w:rPr>
          <w:sz w:val="24"/>
          <w:szCs w:val="24"/>
        </w:rPr>
        <w:t xml:space="preserve"> need for additional research to resolve uncertainty about </w:t>
      </w:r>
      <w:r w:rsidR="007F5196" w:rsidRPr="007F5196">
        <w:rPr>
          <w:sz w:val="24"/>
          <w:szCs w:val="24"/>
        </w:rPr>
        <w:t>population structure</w:t>
      </w:r>
      <w:r w:rsidR="003A7BA8">
        <w:rPr>
          <w:sz w:val="24"/>
          <w:szCs w:val="24"/>
        </w:rPr>
        <w:t xml:space="preserve"> within th</w:t>
      </w:r>
      <w:r w:rsidR="00567DF3">
        <w:rPr>
          <w:sz w:val="24"/>
          <w:szCs w:val="24"/>
        </w:rPr>
        <w:t>e</w:t>
      </w:r>
      <w:r w:rsidR="003A7BA8">
        <w:rPr>
          <w:sz w:val="24"/>
          <w:szCs w:val="24"/>
        </w:rPr>
        <w:t xml:space="preserve"> SMU</w:t>
      </w:r>
      <w:r w:rsidR="00C40ECA">
        <w:rPr>
          <w:sz w:val="24"/>
          <w:szCs w:val="24"/>
        </w:rPr>
        <w:t xml:space="preserve">.   </w:t>
      </w:r>
      <w:r w:rsidR="007F5196" w:rsidRPr="007F5196">
        <w:rPr>
          <w:sz w:val="24"/>
          <w:szCs w:val="24"/>
        </w:rPr>
        <w:t xml:space="preserve"> </w:t>
      </w:r>
    </w:p>
    <w:p w14:paraId="18F828D0" w14:textId="57EF73CC" w:rsidR="008F0547" w:rsidRDefault="007F5196" w:rsidP="00CB4E46">
      <w:pPr>
        <w:rPr>
          <w:sz w:val="24"/>
          <w:szCs w:val="24"/>
        </w:rPr>
      </w:pPr>
      <w:r w:rsidRPr="007F5196">
        <w:rPr>
          <w:sz w:val="24"/>
          <w:szCs w:val="24"/>
        </w:rPr>
        <w:t xml:space="preserve">Genetic techniques have the potential to provide insight into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 structure, but sample quality has hindered previous </w:t>
      </w:r>
      <w:r w:rsidR="00EB6234">
        <w:rPr>
          <w:sz w:val="24"/>
          <w:szCs w:val="24"/>
        </w:rPr>
        <w:t>research</w:t>
      </w:r>
      <w:r w:rsidRPr="007F5196">
        <w:rPr>
          <w:sz w:val="24"/>
          <w:szCs w:val="24"/>
        </w:rPr>
        <w:t xml:space="preserve"> along the Oregon coast (Johnson </w:t>
      </w:r>
      <w:r w:rsidRPr="004E0045">
        <w:rPr>
          <w:i/>
          <w:iCs/>
          <w:sz w:val="24"/>
          <w:szCs w:val="24"/>
        </w:rPr>
        <w:t>et al.</w:t>
      </w:r>
      <w:r w:rsidRPr="007F5196">
        <w:rPr>
          <w:sz w:val="24"/>
          <w:szCs w:val="24"/>
        </w:rPr>
        <w:t xml:space="preserve"> 2012). In 2019, ODFW initiated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tissue sample collection in several coastal basins to support a new analysis of genetic relationships among the largest </w:t>
      </w:r>
      <w:r w:rsidR="004737F8">
        <w:rPr>
          <w:sz w:val="24"/>
          <w:szCs w:val="24"/>
        </w:rPr>
        <w:t>Chum</w:t>
      </w:r>
      <w:r w:rsidRPr="007F5196">
        <w:rPr>
          <w:sz w:val="24"/>
          <w:szCs w:val="24"/>
        </w:rPr>
        <w:t xml:space="preserve"> </w:t>
      </w:r>
      <w:r w:rsidR="004737F8">
        <w:rPr>
          <w:sz w:val="24"/>
          <w:szCs w:val="24"/>
        </w:rPr>
        <w:t>Salmon</w:t>
      </w:r>
      <w:r w:rsidR="0068797E">
        <w:rPr>
          <w:sz w:val="24"/>
          <w:szCs w:val="24"/>
        </w:rPr>
        <w:t xml:space="preserve"> </w:t>
      </w:r>
      <w:r w:rsidRPr="007F5196">
        <w:rPr>
          <w:sz w:val="24"/>
          <w:szCs w:val="24"/>
        </w:rPr>
        <w:t xml:space="preserve">populations </w:t>
      </w:r>
      <w:del w:id="24" w:author="Johnson, Marc" w:date="2022-05-05T14:26:00Z">
        <w:r w:rsidR="008C1D68" w:rsidDel="00CB0406">
          <w:rPr>
            <w:sz w:val="24"/>
            <w:szCs w:val="24"/>
          </w:rPr>
          <w:delText>on</w:delText>
        </w:r>
        <w:r w:rsidRPr="007F5196" w:rsidDel="00CB0406">
          <w:rPr>
            <w:sz w:val="24"/>
            <w:szCs w:val="24"/>
          </w:rPr>
          <w:delText xml:space="preserve"> </w:delText>
        </w:r>
      </w:del>
      <w:ins w:id="25" w:author="Johnson, Marc" w:date="2022-05-05T14:26:00Z">
        <w:r w:rsidR="00CB0406">
          <w:rPr>
            <w:sz w:val="24"/>
            <w:szCs w:val="24"/>
          </w:rPr>
          <w:t>of</w:t>
        </w:r>
        <w:r w:rsidR="00CB0406" w:rsidRPr="007F5196">
          <w:rPr>
            <w:sz w:val="24"/>
            <w:szCs w:val="24"/>
          </w:rPr>
          <w:t xml:space="preserve"> </w:t>
        </w:r>
      </w:ins>
      <w:r w:rsidRPr="007F5196">
        <w:rPr>
          <w:sz w:val="24"/>
          <w:szCs w:val="24"/>
        </w:rPr>
        <w:t xml:space="preserve">the Oregon coast. Understanding relationships among these larger populations is a first step toward understanding population structure among all coastal basins where </w:t>
      </w:r>
      <w:r w:rsidR="004737F8">
        <w:rPr>
          <w:sz w:val="24"/>
          <w:szCs w:val="24"/>
        </w:rPr>
        <w:t>Chum</w:t>
      </w:r>
      <w:r w:rsidR="004C0E42">
        <w:rPr>
          <w:sz w:val="24"/>
          <w:szCs w:val="24"/>
        </w:rPr>
        <w:t xml:space="preserve"> </w:t>
      </w:r>
      <w:r w:rsidR="004737F8">
        <w:rPr>
          <w:sz w:val="24"/>
          <w:szCs w:val="24"/>
        </w:rPr>
        <w:t>Salmon</w:t>
      </w:r>
      <w:r w:rsidRPr="007F5196">
        <w:rPr>
          <w:sz w:val="24"/>
          <w:szCs w:val="24"/>
        </w:rPr>
        <w:t xml:space="preserve"> currently </w:t>
      </w:r>
      <w:r w:rsidR="00BA3479" w:rsidRPr="007F5196">
        <w:rPr>
          <w:sz w:val="24"/>
          <w:szCs w:val="24"/>
        </w:rPr>
        <w:t xml:space="preserve">occur.       </w:t>
      </w:r>
      <w:commentRangeStart w:id="26"/>
      <w:commentRangeStart w:id="27"/>
      <w:commentRangeEnd w:id="26"/>
      <w:r w:rsidR="00BA3479">
        <w:rPr>
          <w:rStyle w:val="CommentReference"/>
        </w:rPr>
        <w:commentReference w:id="26"/>
      </w:r>
      <w:commentRangeEnd w:id="27"/>
      <w:r w:rsidR="00BA3479">
        <w:rPr>
          <w:rStyle w:val="CommentReference"/>
        </w:rPr>
        <w:commentReference w:id="27"/>
      </w:r>
      <w:r w:rsidRPr="007F5196">
        <w:rPr>
          <w:sz w:val="24"/>
          <w:szCs w:val="24"/>
        </w:rPr>
        <w:t xml:space="preserve">     </w:t>
      </w:r>
    </w:p>
    <w:p w14:paraId="5DF6B3A4" w14:textId="3F734B67" w:rsidR="0072249D" w:rsidRPr="0072249D" w:rsidRDefault="0072249D" w:rsidP="000E2F64">
      <w:pPr>
        <w:rPr>
          <w:rFonts w:ascii="Calibri" w:hAnsi="Calibri" w:cs="Calibri"/>
          <w:sz w:val="24"/>
          <w:szCs w:val="24"/>
        </w:rPr>
      </w:pPr>
      <w:r w:rsidRPr="0072249D">
        <w:rPr>
          <w:rFonts w:ascii="Calibri" w:hAnsi="Calibri" w:cs="Calibri"/>
          <w:sz w:val="24"/>
          <w:szCs w:val="24"/>
        </w:rPr>
        <w:t>The primary objectives of this research were to:</w:t>
      </w:r>
    </w:p>
    <w:p w14:paraId="63B20591" w14:textId="72AD417E" w:rsidR="00B23029" w:rsidRPr="0072249D" w:rsidRDefault="00B23029" w:rsidP="00B23029">
      <w:pPr>
        <w:pStyle w:val="ListParagraph"/>
        <w:numPr>
          <w:ilvl w:val="0"/>
          <w:numId w:val="10"/>
        </w:numPr>
        <w:rPr>
          <w:rFonts w:ascii="Calibri" w:hAnsi="Calibri" w:cs="Calibri"/>
          <w:sz w:val="24"/>
          <w:szCs w:val="24"/>
        </w:rPr>
      </w:pPr>
      <w:r w:rsidRPr="0072249D">
        <w:rPr>
          <w:rFonts w:ascii="Calibri" w:hAnsi="Calibri" w:cs="Calibri"/>
          <w:sz w:val="24"/>
          <w:szCs w:val="24"/>
        </w:rPr>
        <w:t xml:space="preserve">Collect tissue samples from different anatomical locations of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72249D">
        <w:rPr>
          <w:rFonts w:ascii="Calibri" w:hAnsi="Calibri" w:cs="Calibri"/>
          <w:sz w:val="24"/>
          <w:szCs w:val="24"/>
        </w:rPr>
        <w:t xml:space="preserve">carcasses to investigate whether certain tissues are more likely to provide higher quality samples for analysis. </w:t>
      </w:r>
    </w:p>
    <w:p w14:paraId="334537A4" w14:textId="2AA85391" w:rsidR="00B23029" w:rsidRPr="00420375" w:rsidRDefault="00B23029" w:rsidP="00420375">
      <w:pPr>
        <w:pStyle w:val="ListParagraph"/>
        <w:numPr>
          <w:ilvl w:val="0"/>
          <w:numId w:val="10"/>
        </w:numPr>
        <w:rPr>
          <w:rFonts w:ascii="Calibri" w:hAnsi="Calibri" w:cs="Calibri"/>
          <w:sz w:val="24"/>
          <w:szCs w:val="24"/>
        </w:rPr>
      </w:pPr>
      <w:r w:rsidRPr="00420375">
        <w:rPr>
          <w:rFonts w:ascii="Calibri" w:hAnsi="Calibri" w:cs="Calibri"/>
          <w:sz w:val="24"/>
          <w:szCs w:val="24"/>
        </w:rPr>
        <w:lastRenderedPageBreak/>
        <w:t xml:space="preserve">Analyze a small number of archival </w:t>
      </w:r>
      <w:r w:rsidR="004737F8">
        <w:rPr>
          <w:rFonts w:ascii="Calibri" w:hAnsi="Calibri" w:cs="Calibri"/>
          <w:sz w:val="24"/>
          <w:szCs w:val="24"/>
        </w:rPr>
        <w:t>Chum</w:t>
      </w:r>
      <w:r w:rsidRPr="00420375">
        <w:rPr>
          <w:rFonts w:ascii="Calibri" w:hAnsi="Calibri" w:cs="Calibri"/>
          <w:sz w:val="24"/>
          <w:szCs w:val="24"/>
        </w:rPr>
        <w:t xml:space="preserve"> </w:t>
      </w:r>
      <w:r w:rsidR="004737F8">
        <w:rPr>
          <w:rFonts w:ascii="Calibri" w:hAnsi="Calibri" w:cs="Calibri"/>
          <w:sz w:val="24"/>
          <w:szCs w:val="24"/>
        </w:rPr>
        <w:t>Salmon</w:t>
      </w:r>
      <w:r w:rsidR="00286BCA">
        <w:rPr>
          <w:rFonts w:ascii="Calibri" w:hAnsi="Calibri" w:cs="Calibri"/>
          <w:sz w:val="24"/>
          <w:szCs w:val="24"/>
        </w:rPr>
        <w:t xml:space="preserve"> </w:t>
      </w:r>
      <w:r w:rsidRPr="00420375">
        <w:rPr>
          <w:rFonts w:ascii="Calibri" w:hAnsi="Calibri" w:cs="Calibri"/>
          <w:sz w:val="24"/>
          <w:szCs w:val="24"/>
        </w:rPr>
        <w:t xml:space="preserve">scale samples to evaluate the potential for investigating historical population structure, using the large number of </w:t>
      </w:r>
      <w:r w:rsidR="004737F8">
        <w:rPr>
          <w:rFonts w:ascii="Calibri" w:hAnsi="Calibri" w:cs="Calibri"/>
          <w:sz w:val="24"/>
          <w:szCs w:val="24"/>
        </w:rPr>
        <w:t>C</w:t>
      </w:r>
      <w:r w:rsidRPr="00420375">
        <w:rPr>
          <w:rFonts w:ascii="Calibri" w:hAnsi="Calibri" w:cs="Calibri"/>
          <w:sz w:val="24"/>
          <w:szCs w:val="24"/>
        </w:rPr>
        <w:t xml:space="preserve">hum </w:t>
      </w:r>
      <w:r w:rsidR="004737F8">
        <w:rPr>
          <w:rFonts w:ascii="Calibri" w:hAnsi="Calibri" w:cs="Calibri"/>
          <w:sz w:val="24"/>
          <w:szCs w:val="24"/>
        </w:rPr>
        <w:t xml:space="preserve">Salmon </w:t>
      </w:r>
      <w:r w:rsidR="00420375" w:rsidRPr="00420375">
        <w:rPr>
          <w:rFonts w:ascii="Calibri" w:hAnsi="Calibri" w:cs="Calibri"/>
          <w:sz w:val="24"/>
          <w:szCs w:val="24"/>
        </w:rPr>
        <w:t xml:space="preserve">scale samples ODFW has collected through spawning grounds surveys over time. </w:t>
      </w:r>
    </w:p>
    <w:p w14:paraId="1E52E92A" w14:textId="1D436F02" w:rsidR="0072249D" w:rsidRPr="0072249D" w:rsidRDefault="008F0547" w:rsidP="0072249D">
      <w:pPr>
        <w:pStyle w:val="ListParagraph"/>
        <w:numPr>
          <w:ilvl w:val="0"/>
          <w:numId w:val="10"/>
        </w:numPr>
        <w:rPr>
          <w:rFonts w:ascii="Calibri" w:hAnsi="Calibri" w:cs="Calibri"/>
          <w:sz w:val="24"/>
          <w:szCs w:val="24"/>
        </w:rPr>
      </w:pPr>
      <w:bookmarkStart w:id="28" w:name="_Hlk90886415"/>
      <w:r w:rsidRPr="0072249D">
        <w:rPr>
          <w:rFonts w:ascii="Calibri" w:hAnsi="Calibri" w:cs="Calibri"/>
          <w:sz w:val="24"/>
          <w:szCs w:val="24"/>
        </w:rPr>
        <w:t xml:space="preserve">Collect and analyze samples from the three largest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 (Nehalem, Tillamook, and Yaquina), and </w:t>
      </w:r>
      <w:ins w:id="29" w:author="Chris M Lorion" w:date="2022-06-09T14:22:00Z">
        <w:r w:rsidR="00C67146">
          <w:rPr>
            <w:rFonts w:ascii="Calibri" w:hAnsi="Calibri" w:cs="Calibri"/>
            <w:sz w:val="24"/>
            <w:szCs w:val="24"/>
          </w:rPr>
          <w:t>three</w:t>
        </w:r>
      </w:ins>
      <w:del w:id="30" w:author="Chris M Lorion" w:date="2022-06-09T14:22:00Z">
        <w:r w:rsidRPr="0072249D" w:rsidDel="00C67146">
          <w:rPr>
            <w:rFonts w:ascii="Calibri" w:hAnsi="Calibri" w:cs="Calibri"/>
            <w:sz w:val="24"/>
            <w:szCs w:val="24"/>
          </w:rPr>
          <w:delText>two</w:delText>
        </w:r>
      </w:del>
      <w:r w:rsidRPr="0072249D">
        <w:rPr>
          <w:rFonts w:ascii="Calibri" w:hAnsi="Calibri" w:cs="Calibri"/>
          <w:sz w:val="24"/>
          <w:szCs w:val="24"/>
        </w:rPr>
        <w:t xml:space="preserve"> additional basins </w:t>
      </w:r>
      <w:r w:rsidR="00DB0784" w:rsidRPr="0072249D">
        <w:rPr>
          <w:rFonts w:ascii="Calibri" w:hAnsi="Calibri" w:cs="Calibri"/>
          <w:sz w:val="24"/>
          <w:szCs w:val="24"/>
        </w:rPr>
        <w:t>(</w:t>
      </w:r>
      <w:r w:rsidR="00DB0784">
        <w:rPr>
          <w:rFonts w:ascii="Calibri" w:hAnsi="Calibri" w:cs="Calibri"/>
          <w:sz w:val="24"/>
          <w:szCs w:val="24"/>
        </w:rPr>
        <w:t>Netarts</w:t>
      </w:r>
      <w:ins w:id="31" w:author="Chris M Lorion" w:date="2022-06-09T14:22:00Z">
        <w:r w:rsidR="00C67146">
          <w:rPr>
            <w:rFonts w:ascii="Calibri" w:hAnsi="Calibri" w:cs="Calibri"/>
            <w:sz w:val="24"/>
            <w:szCs w:val="24"/>
          </w:rPr>
          <w:t xml:space="preserve">, </w:t>
        </w:r>
      </w:ins>
      <w:del w:id="32" w:author="Chris M Lorion" w:date="2022-06-09T14:22:00Z">
        <w:r w:rsidR="00DB0784" w:rsidDel="00C67146">
          <w:rPr>
            <w:rFonts w:ascii="Calibri" w:hAnsi="Calibri" w:cs="Calibri"/>
            <w:sz w:val="24"/>
            <w:szCs w:val="24"/>
          </w:rPr>
          <w:delText xml:space="preserve"> and </w:delText>
        </w:r>
      </w:del>
      <w:commentRangeStart w:id="33"/>
      <w:commentRangeStart w:id="34"/>
      <w:r w:rsidR="00DB0784" w:rsidRPr="0072249D">
        <w:rPr>
          <w:rFonts w:ascii="Calibri" w:hAnsi="Calibri" w:cs="Calibri"/>
          <w:sz w:val="24"/>
          <w:szCs w:val="24"/>
        </w:rPr>
        <w:t>Siletz</w:t>
      </w:r>
      <w:ins w:id="35" w:author="Chris M Lorion" w:date="2022-06-09T14:22:00Z">
        <w:r w:rsidR="00C67146">
          <w:rPr>
            <w:rFonts w:ascii="Calibri" w:hAnsi="Calibri" w:cs="Calibri"/>
            <w:sz w:val="24"/>
            <w:szCs w:val="24"/>
          </w:rPr>
          <w:t>, and Coos</w:t>
        </w:r>
      </w:ins>
      <w:r w:rsidR="00DB0784" w:rsidRPr="0072249D">
        <w:rPr>
          <w:rFonts w:ascii="Calibri" w:hAnsi="Calibri" w:cs="Calibri"/>
          <w:sz w:val="24"/>
          <w:szCs w:val="24"/>
        </w:rPr>
        <w:t xml:space="preserve">) </w:t>
      </w:r>
      <w:commentRangeEnd w:id="33"/>
      <w:r w:rsidR="00DB0784">
        <w:rPr>
          <w:rStyle w:val="CommentReference"/>
          <w:rFonts w:asciiTheme="minorHAnsi" w:eastAsiaTheme="minorHAnsi" w:hAnsiTheme="minorHAnsi" w:cstheme="minorBidi"/>
        </w:rPr>
        <w:commentReference w:id="33"/>
      </w:r>
      <w:commentRangeEnd w:id="34"/>
      <w:r w:rsidR="00DB0784">
        <w:rPr>
          <w:rStyle w:val="CommentReference"/>
          <w:rFonts w:asciiTheme="minorHAnsi" w:eastAsiaTheme="minorHAnsi" w:hAnsiTheme="minorHAnsi" w:cstheme="minorBidi"/>
        </w:rPr>
        <w:commentReference w:id="34"/>
      </w:r>
      <w:bookmarkEnd w:id="28"/>
      <w:ins w:id="36" w:author="Chris M Lorion" w:date="2022-06-09T14:23:00Z">
        <w:r w:rsidR="00C67146">
          <w:rPr>
            <w:rFonts w:ascii="Calibri" w:hAnsi="Calibri" w:cs="Calibri"/>
            <w:sz w:val="24"/>
            <w:szCs w:val="24"/>
          </w:rPr>
          <w:t>where Chum Salmon are regularly observed</w:t>
        </w:r>
      </w:ins>
      <w:del w:id="37" w:author="Chris M Lorion" w:date="2022-06-09T14:23:00Z">
        <w:r w:rsidRPr="0072249D" w:rsidDel="00C67146">
          <w:rPr>
            <w:rFonts w:ascii="Calibri" w:hAnsi="Calibri" w:cs="Calibri"/>
            <w:sz w:val="24"/>
            <w:szCs w:val="24"/>
          </w:rPr>
          <w:delText>that</w:delText>
        </w:r>
      </w:del>
      <w:r w:rsidRPr="0072249D">
        <w:rPr>
          <w:rFonts w:ascii="Calibri" w:hAnsi="Calibri" w:cs="Calibri"/>
          <w:sz w:val="24"/>
          <w:szCs w:val="24"/>
        </w:rPr>
        <w:t xml:space="preserve"> </w:t>
      </w:r>
      <w:del w:id="38" w:author="Chris M Lorion" w:date="2022-06-09T14:17:00Z">
        <w:r w:rsidRPr="0072249D" w:rsidDel="00E96D82">
          <w:rPr>
            <w:rFonts w:ascii="Calibri" w:hAnsi="Calibri" w:cs="Calibri"/>
            <w:sz w:val="24"/>
            <w:szCs w:val="24"/>
          </w:rPr>
          <w:delText>ofte</w:delText>
        </w:r>
      </w:del>
      <w:del w:id="39" w:author="Chris M Lorion" w:date="2022-06-09T14:16:00Z">
        <w:r w:rsidRPr="0072249D" w:rsidDel="00E96D82">
          <w:rPr>
            <w:rFonts w:ascii="Calibri" w:hAnsi="Calibri" w:cs="Calibri"/>
            <w:sz w:val="24"/>
            <w:szCs w:val="24"/>
          </w:rPr>
          <w:delText>n have a substantial number of spawners</w:delText>
        </w:r>
      </w:del>
      <w:r w:rsidRPr="0072249D">
        <w:rPr>
          <w:rFonts w:ascii="Calibri" w:hAnsi="Calibri" w:cs="Calibri"/>
          <w:sz w:val="24"/>
          <w:szCs w:val="24"/>
        </w:rPr>
        <w:t xml:space="preserve">, to investigate genetic structure of coastal </w:t>
      </w:r>
      <w:r w:rsidR="004737F8">
        <w:rPr>
          <w:rFonts w:ascii="Calibri" w:hAnsi="Calibri" w:cs="Calibri"/>
          <w:sz w:val="24"/>
          <w:szCs w:val="24"/>
        </w:rPr>
        <w:t>Chum</w:t>
      </w:r>
      <w:r w:rsidRPr="0072249D">
        <w:rPr>
          <w:rFonts w:ascii="Calibri" w:hAnsi="Calibri" w:cs="Calibri"/>
          <w:sz w:val="24"/>
          <w:szCs w:val="24"/>
        </w:rPr>
        <w:t xml:space="preserve"> </w:t>
      </w:r>
      <w:r w:rsidR="004737F8">
        <w:rPr>
          <w:rFonts w:ascii="Calibri" w:hAnsi="Calibri" w:cs="Calibri"/>
          <w:sz w:val="24"/>
          <w:szCs w:val="24"/>
        </w:rPr>
        <w:t>Salmon</w:t>
      </w:r>
      <w:r w:rsidRPr="0072249D">
        <w:rPr>
          <w:rFonts w:ascii="Calibri" w:hAnsi="Calibri" w:cs="Calibri"/>
          <w:sz w:val="24"/>
          <w:szCs w:val="24"/>
        </w:rPr>
        <w:t xml:space="preserve"> populations</w:t>
      </w:r>
      <w:r w:rsidR="0072249D" w:rsidRPr="0072249D">
        <w:rPr>
          <w:rFonts w:ascii="Calibri" w:hAnsi="Calibri" w:cs="Calibri"/>
          <w:sz w:val="24"/>
          <w:szCs w:val="24"/>
        </w:rPr>
        <w:t>.</w:t>
      </w:r>
    </w:p>
    <w:p w14:paraId="74A41C0D" w14:textId="7B11F1E3" w:rsidR="008F0547" w:rsidRPr="002C2CAA" w:rsidRDefault="008F0547" w:rsidP="00B23029">
      <w:pPr>
        <w:pStyle w:val="ListParagraph"/>
        <w:numPr>
          <w:ilvl w:val="0"/>
          <w:numId w:val="10"/>
        </w:numPr>
        <w:rPr>
          <w:sz w:val="24"/>
          <w:szCs w:val="24"/>
        </w:rPr>
      </w:pPr>
      <w:bookmarkStart w:id="40" w:name="_Hlk90886442"/>
      <w:r w:rsidRPr="0072249D">
        <w:rPr>
          <w:rFonts w:ascii="Calibri" w:hAnsi="Calibri" w:cs="Calibri"/>
          <w:sz w:val="24"/>
          <w:szCs w:val="24"/>
        </w:rPr>
        <w:t>Collect and analyze samples from two major Tillamook sub-basins (Kilchis and Miami</w:t>
      </w:r>
      <w:r w:rsidR="00751730">
        <w:rPr>
          <w:rFonts w:ascii="Calibri" w:hAnsi="Calibri" w:cs="Calibri"/>
          <w:sz w:val="24"/>
          <w:szCs w:val="24"/>
        </w:rPr>
        <w:t xml:space="preserve"> Rivers</w:t>
      </w:r>
      <w:r w:rsidRPr="0072249D">
        <w:rPr>
          <w:rFonts w:ascii="Calibri" w:hAnsi="Calibri" w:cs="Calibri"/>
          <w:sz w:val="24"/>
          <w:szCs w:val="24"/>
        </w:rPr>
        <w:t xml:space="preserve">) </w:t>
      </w:r>
      <w:bookmarkEnd w:id="40"/>
      <w:r w:rsidRPr="0072249D">
        <w:rPr>
          <w:rFonts w:ascii="Calibri" w:hAnsi="Calibri" w:cs="Calibri"/>
          <w:sz w:val="24"/>
          <w:szCs w:val="24"/>
        </w:rPr>
        <w:t xml:space="preserve">to investigate whether there is significant genetic structure within the basin.   </w:t>
      </w:r>
    </w:p>
    <w:p w14:paraId="7A7991E4" w14:textId="10071323" w:rsidR="00D20769" w:rsidRDefault="00D20769" w:rsidP="00D20769">
      <w:pPr>
        <w:pStyle w:val="ListParagraph"/>
        <w:rPr>
          <w:sz w:val="24"/>
          <w:szCs w:val="24"/>
        </w:rPr>
      </w:pPr>
    </w:p>
    <w:p w14:paraId="7A75E6D3" w14:textId="77777777" w:rsidR="00567DF3" w:rsidRPr="00D90081" w:rsidRDefault="00567DF3" w:rsidP="002C2CAA">
      <w:pPr>
        <w:pStyle w:val="ListParagraph"/>
        <w:rPr>
          <w:sz w:val="24"/>
          <w:szCs w:val="24"/>
        </w:rPr>
      </w:pPr>
    </w:p>
    <w:p w14:paraId="24ABA5C4" w14:textId="77777777" w:rsidR="00144E70" w:rsidRPr="00D90081" w:rsidRDefault="00144E70" w:rsidP="00144E70">
      <w:pPr>
        <w:pStyle w:val="Heading1"/>
        <w:rPr>
          <w:rFonts w:asciiTheme="minorHAnsi" w:hAnsiTheme="minorHAnsi"/>
        </w:rPr>
      </w:pPr>
      <w:bookmarkStart w:id="41" w:name="_Toc79163053"/>
      <w:r w:rsidRPr="00D90081">
        <w:rPr>
          <w:rFonts w:asciiTheme="minorHAnsi" w:hAnsiTheme="minorHAnsi"/>
        </w:rPr>
        <w:t>METHODS</w:t>
      </w:r>
      <w:bookmarkEnd w:id="41"/>
    </w:p>
    <w:p w14:paraId="59547D7D" w14:textId="32304FE9" w:rsidR="00144E70" w:rsidRPr="00D90081" w:rsidRDefault="00A44222" w:rsidP="00144E70">
      <w:pPr>
        <w:rPr>
          <w:b/>
          <w:sz w:val="24"/>
          <w:szCs w:val="24"/>
        </w:rPr>
      </w:pPr>
      <w:r>
        <w:rPr>
          <w:b/>
          <w:sz w:val="24"/>
          <w:szCs w:val="24"/>
        </w:rPr>
        <w:t>Reproducible Research</w:t>
      </w:r>
    </w:p>
    <w:p w14:paraId="0A06496B" w14:textId="3AC97037" w:rsidR="00E031A2" w:rsidRDefault="00A44222" w:rsidP="00E031A2">
      <w:r w:rsidRPr="00A44222">
        <w:rPr>
          <w:sz w:val="24"/>
          <w:szCs w:val="24"/>
        </w:rPr>
        <w:t xml:space="preserve">Detailed logs containing all scripts and data, except raw sequencing data, is available at the github repository at </w:t>
      </w:r>
      <w:hyperlink r:id="rId19" w:history="1">
        <w:r w:rsidR="00033666">
          <w:rPr>
            <w:rStyle w:val="Hyperlink"/>
            <w:sz w:val="24"/>
            <w:szCs w:val="24"/>
          </w:rPr>
          <w:t>https://github.com/david-dayan/chum_coastal_pilot</w:t>
        </w:r>
      </w:hyperlink>
      <w:r w:rsidRPr="00A44222">
        <w:rPr>
          <w:sz w:val="24"/>
          <w:szCs w:val="24"/>
        </w:rPr>
        <w:t>. A narrative log of analyses with integrated code, results and commentary is available in the form of R computational notebooks at this repository and the entire repository can be cloned and run locally as a project on Rstudio. Computational notebooks are html files and can be opened with a browser. Th</w:t>
      </w:r>
      <w:r w:rsidR="00033666">
        <w:rPr>
          <w:sz w:val="24"/>
          <w:szCs w:val="24"/>
        </w:rPr>
        <w:t>e</w:t>
      </w:r>
      <w:r w:rsidRPr="00A44222">
        <w:rPr>
          <w:sz w:val="24"/>
          <w:szCs w:val="24"/>
        </w:rPr>
        <w:t xml:space="preserve"> repository is </w:t>
      </w:r>
      <w:r w:rsidRPr="00222FEB">
        <w:rPr>
          <w:rFonts w:cstheme="minorHAnsi"/>
          <w:sz w:val="24"/>
          <w:szCs w:val="24"/>
        </w:rPr>
        <w:t xml:space="preserve">also archived at </w:t>
      </w:r>
      <w:r w:rsidR="0001553A">
        <w:rPr>
          <w:rFonts w:cstheme="minorHAnsi"/>
          <w:sz w:val="24"/>
          <w:szCs w:val="24"/>
        </w:rPr>
        <w:t>Z</w:t>
      </w:r>
      <w:r w:rsidRPr="00222FEB">
        <w:rPr>
          <w:rFonts w:cstheme="minorHAnsi"/>
          <w:sz w:val="24"/>
          <w:szCs w:val="24"/>
        </w:rPr>
        <w:t xml:space="preserve">enodo with a stable identifier </w:t>
      </w:r>
      <w:hyperlink r:id="rId20" w:history="1">
        <w:r w:rsidR="00E031A2" w:rsidRPr="00222FEB">
          <w:rPr>
            <w:rStyle w:val="Hyperlink"/>
            <w:rFonts w:cstheme="minorHAnsi"/>
            <w:color w:val="2A6496"/>
            <w:sz w:val="24"/>
            <w:szCs w:val="24"/>
            <w:shd w:val="clear" w:color="auto" w:fill="FFFFFF"/>
          </w:rPr>
          <w:t>DOI: 10.5281/zenodo.</w:t>
        </w:r>
        <w:r w:rsidR="00222FEB" w:rsidRPr="00222FEB">
          <w:rPr>
            <w:rStyle w:val="Hyperlink"/>
            <w:rFonts w:cstheme="minorHAnsi"/>
            <w:color w:val="2A6496"/>
            <w:sz w:val="24"/>
            <w:szCs w:val="24"/>
            <w:shd w:val="clear" w:color="auto" w:fill="FFFFFF"/>
          </w:rPr>
          <w:t>5172971</w:t>
        </w:r>
      </w:hyperlink>
    </w:p>
    <w:p w14:paraId="0ABEE914" w14:textId="2E3B36B5" w:rsidR="00A44222" w:rsidRPr="00D90081" w:rsidRDefault="002D4519" w:rsidP="00A44222">
      <w:pPr>
        <w:rPr>
          <w:b/>
          <w:sz w:val="24"/>
          <w:szCs w:val="24"/>
        </w:rPr>
      </w:pPr>
      <w:r>
        <w:rPr>
          <w:b/>
          <w:sz w:val="24"/>
          <w:szCs w:val="24"/>
        </w:rPr>
        <w:t>Sampling</w:t>
      </w:r>
    </w:p>
    <w:p w14:paraId="3D5D9BF2" w14:textId="607BF08C" w:rsidR="000A1460" w:rsidRPr="00833A02" w:rsidRDefault="00351916" w:rsidP="000A1460">
      <w:pPr>
        <w:rPr>
          <w:sz w:val="24"/>
          <w:szCs w:val="24"/>
        </w:rPr>
      </w:pPr>
      <w:r>
        <w:rPr>
          <w:sz w:val="24"/>
          <w:szCs w:val="24"/>
        </w:rPr>
        <w:t>T</w:t>
      </w:r>
      <w:r w:rsidR="00A44222" w:rsidRPr="00A44222">
        <w:rPr>
          <w:sz w:val="24"/>
          <w:szCs w:val="24"/>
        </w:rPr>
        <w:t>issue samples</w:t>
      </w:r>
      <w:r w:rsidR="005E60BD">
        <w:rPr>
          <w:sz w:val="24"/>
          <w:szCs w:val="24"/>
        </w:rPr>
        <w:t xml:space="preserve"> </w:t>
      </w:r>
      <w:r w:rsidRPr="00A44222">
        <w:rPr>
          <w:sz w:val="24"/>
          <w:szCs w:val="24"/>
        </w:rPr>
        <w:t xml:space="preserve">were collected from </w:t>
      </w:r>
      <w:r w:rsidR="004737F8">
        <w:rPr>
          <w:sz w:val="24"/>
          <w:szCs w:val="24"/>
        </w:rPr>
        <w:t>Chum</w:t>
      </w:r>
      <w:r>
        <w:rPr>
          <w:sz w:val="24"/>
          <w:szCs w:val="24"/>
        </w:rPr>
        <w:t xml:space="preserve"> </w:t>
      </w:r>
      <w:r w:rsidR="004737F8">
        <w:rPr>
          <w:sz w:val="24"/>
          <w:szCs w:val="24"/>
        </w:rPr>
        <w:t>Salmon</w:t>
      </w:r>
      <w:r>
        <w:rPr>
          <w:sz w:val="24"/>
          <w:szCs w:val="24"/>
        </w:rPr>
        <w:t xml:space="preserve"> </w:t>
      </w:r>
      <w:r w:rsidRPr="00A44222">
        <w:rPr>
          <w:sz w:val="24"/>
          <w:szCs w:val="24"/>
        </w:rPr>
        <w:t>carcasses during spawning</w:t>
      </w:r>
      <w:r>
        <w:rPr>
          <w:sz w:val="24"/>
          <w:szCs w:val="24"/>
        </w:rPr>
        <w:t xml:space="preserve"> ground</w:t>
      </w:r>
      <w:r w:rsidRPr="00A44222">
        <w:rPr>
          <w:sz w:val="24"/>
          <w:szCs w:val="24"/>
        </w:rPr>
        <w:t xml:space="preserve"> surveys</w:t>
      </w:r>
      <w:r>
        <w:rPr>
          <w:sz w:val="24"/>
          <w:szCs w:val="24"/>
        </w:rPr>
        <w:t xml:space="preserve"> in</w:t>
      </w:r>
      <w:r w:rsidR="005E60BD">
        <w:rPr>
          <w:sz w:val="24"/>
          <w:szCs w:val="24"/>
        </w:rPr>
        <w:t xml:space="preserve"> </w:t>
      </w:r>
      <w:r w:rsidR="005E60BD" w:rsidRPr="00A44222">
        <w:rPr>
          <w:sz w:val="24"/>
          <w:szCs w:val="24"/>
        </w:rPr>
        <w:t xml:space="preserve">the Nehalem, </w:t>
      </w:r>
      <w:r w:rsidR="005E60BD">
        <w:rPr>
          <w:sz w:val="24"/>
          <w:szCs w:val="24"/>
        </w:rPr>
        <w:t>Tillamook</w:t>
      </w:r>
      <w:r w:rsidR="005E60BD" w:rsidRPr="00A44222">
        <w:rPr>
          <w:sz w:val="24"/>
          <w:szCs w:val="24"/>
        </w:rPr>
        <w:t xml:space="preserve">, Siletz, </w:t>
      </w:r>
      <w:r w:rsidR="005E60BD">
        <w:rPr>
          <w:sz w:val="24"/>
          <w:szCs w:val="24"/>
        </w:rPr>
        <w:t xml:space="preserve">and </w:t>
      </w:r>
      <w:r w:rsidR="005E60BD" w:rsidRPr="00A44222">
        <w:rPr>
          <w:sz w:val="24"/>
          <w:szCs w:val="24"/>
        </w:rPr>
        <w:t xml:space="preserve">Yaquina </w:t>
      </w:r>
      <w:r w:rsidR="005E60BD">
        <w:rPr>
          <w:sz w:val="24"/>
          <w:szCs w:val="24"/>
        </w:rPr>
        <w:t>basins</w:t>
      </w:r>
      <w:r w:rsidR="005E60BD" w:rsidRPr="00A44222">
        <w:rPr>
          <w:sz w:val="24"/>
          <w:szCs w:val="24"/>
        </w:rPr>
        <w:t xml:space="preserve">, as well as </w:t>
      </w:r>
      <w:r w:rsidR="005E60BD">
        <w:rPr>
          <w:sz w:val="24"/>
          <w:szCs w:val="24"/>
        </w:rPr>
        <w:t>a tributary of Netarts Bay,</w:t>
      </w:r>
      <w:r w:rsidR="00A44222" w:rsidRPr="00A44222">
        <w:rPr>
          <w:sz w:val="24"/>
          <w:szCs w:val="24"/>
        </w:rPr>
        <w:t xml:space="preserve"> in November-December 2019 (</w:t>
      </w:r>
      <w:r w:rsidR="00324683">
        <w:rPr>
          <w:sz w:val="24"/>
          <w:szCs w:val="24"/>
        </w:rPr>
        <w:t>T</w:t>
      </w:r>
      <w:r w:rsidR="00A44222" w:rsidRPr="00A44222">
        <w:rPr>
          <w:sz w:val="24"/>
          <w:szCs w:val="24"/>
        </w:rPr>
        <w:t xml:space="preserve">able 1, </w:t>
      </w:r>
      <w:r w:rsidR="00324683">
        <w:rPr>
          <w:sz w:val="24"/>
          <w:szCs w:val="24"/>
        </w:rPr>
        <w:t>F</w:t>
      </w:r>
      <w:r w:rsidR="00A44222" w:rsidRPr="00A44222">
        <w:rPr>
          <w:sz w:val="24"/>
          <w:szCs w:val="24"/>
        </w:rPr>
        <w:t xml:space="preserve">igure 1). </w:t>
      </w:r>
      <w:r w:rsidR="00702BF8">
        <w:rPr>
          <w:sz w:val="24"/>
          <w:szCs w:val="24"/>
        </w:rPr>
        <w:t>S</w:t>
      </w:r>
      <w:r w:rsidR="00A44222" w:rsidRPr="00A44222">
        <w:rPr>
          <w:sz w:val="24"/>
          <w:szCs w:val="24"/>
        </w:rPr>
        <w:t xml:space="preserve">pawning </w:t>
      </w:r>
      <w:r w:rsidR="00702BF8">
        <w:rPr>
          <w:sz w:val="24"/>
          <w:szCs w:val="24"/>
        </w:rPr>
        <w:t xml:space="preserve">ground </w:t>
      </w:r>
      <w:r w:rsidR="00A44222" w:rsidRPr="00A44222">
        <w:rPr>
          <w:sz w:val="24"/>
          <w:szCs w:val="24"/>
        </w:rPr>
        <w:t xml:space="preserve">surveys </w:t>
      </w:r>
      <w:r w:rsidR="00614B35">
        <w:rPr>
          <w:sz w:val="24"/>
          <w:szCs w:val="24"/>
        </w:rPr>
        <w:t>we</w:t>
      </w:r>
      <w:r w:rsidR="00A44222" w:rsidRPr="00A44222">
        <w:rPr>
          <w:sz w:val="24"/>
          <w:szCs w:val="24"/>
        </w:rPr>
        <w:t xml:space="preserve">re conducted by </w:t>
      </w:r>
      <w:r w:rsidR="00614B35">
        <w:rPr>
          <w:sz w:val="24"/>
          <w:szCs w:val="24"/>
        </w:rPr>
        <w:t>ODFW or other partner agencies</w:t>
      </w:r>
      <w:r w:rsidR="00702BF8">
        <w:rPr>
          <w:sz w:val="24"/>
          <w:szCs w:val="24"/>
        </w:rPr>
        <w:t>. In most cases</w:t>
      </w:r>
      <w:r w:rsidR="000A1460">
        <w:rPr>
          <w:sz w:val="24"/>
          <w:szCs w:val="24"/>
        </w:rPr>
        <w:t xml:space="preserve">, </w:t>
      </w:r>
      <w:r w:rsidR="00702BF8">
        <w:rPr>
          <w:sz w:val="24"/>
          <w:szCs w:val="24"/>
        </w:rPr>
        <w:t>surveys were</w:t>
      </w:r>
      <w:r w:rsidR="00A44222" w:rsidRPr="00A44222">
        <w:rPr>
          <w:sz w:val="24"/>
          <w:szCs w:val="24"/>
        </w:rPr>
        <w:t xml:space="preserve"> part of long-term monitoring of </w:t>
      </w:r>
      <w:bookmarkStart w:id="42" w:name="_Hlk89855066"/>
      <w:r w:rsidR="004737F8">
        <w:rPr>
          <w:sz w:val="24"/>
          <w:szCs w:val="24"/>
        </w:rPr>
        <w:t>Chum</w:t>
      </w:r>
      <w:r w:rsidR="00A44222" w:rsidRPr="00A44222">
        <w:rPr>
          <w:sz w:val="24"/>
          <w:szCs w:val="24"/>
        </w:rPr>
        <w:t xml:space="preserve"> </w:t>
      </w:r>
      <w:bookmarkEnd w:id="42"/>
      <w:r w:rsidR="004737F8">
        <w:rPr>
          <w:sz w:val="24"/>
          <w:szCs w:val="24"/>
        </w:rPr>
        <w:t>Salmon</w:t>
      </w:r>
      <w:r w:rsidR="00A44222" w:rsidRPr="00A44222">
        <w:rPr>
          <w:sz w:val="24"/>
          <w:szCs w:val="24"/>
        </w:rPr>
        <w:t xml:space="preserve"> along Oregon’s coastal rivers</w:t>
      </w:r>
      <w:r w:rsidR="00702BF8">
        <w:rPr>
          <w:sz w:val="24"/>
          <w:szCs w:val="24"/>
        </w:rPr>
        <w:t xml:space="preserve">, but some samples were collected opportunistically in other locations in these basins where </w:t>
      </w:r>
      <w:r w:rsidR="004737F8">
        <w:rPr>
          <w:sz w:val="24"/>
          <w:szCs w:val="24"/>
        </w:rPr>
        <w:t>Chum</w:t>
      </w:r>
      <w:r w:rsidR="00FF7BED" w:rsidRPr="00A44222">
        <w:rPr>
          <w:sz w:val="24"/>
          <w:szCs w:val="24"/>
        </w:rPr>
        <w:t xml:space="preserve"> </w:t>
      </w:r>
      <w:r w:rsidR="004737F8">
        <w:rPr>
          <w:sz w:val="24"/>
          <w:szCs w:val="24"/>
        </w:rPr>
        <w:t>Salmon</w:t>
      </w:r>
      <w:r w:rsidR="00702BF8">
        <w:rPr>
          <w:sz w:val="24"/>
          <w:szCs w:val="24"/>
        </w:rPr>
        <w:t xml:space="preserve"> </w:t>
      </w:r>
      <w:r w:rsidR="00E12761">
        <w:rPr>
          <w:sz w:val="24"/>
          <w:szCs w:val="24"/>
        </w:rPr>
        <w:t>we</w:t>
      </w:r>
      <w:r w:rsidR="00702BF8">
        <w:rPr>
          <w:sz w:val="24"/>
          <w:szCs w:val="24"/>
        </w:rPr>
        <w:t>re known to occur</w:t>
      </w:r>
      <w:r w:rsidR="00A44222" w:rsidRPr="00A44222">
        <w:rPr>
          <w:sz w:val="24"/>
          <w:szCs w:val="24"/>
        </w:rPr>
        <w:t>.</w:t>
      </w:r>
      <w:r w:rsidR="00614B35">
        <w:rPr>
          <w:sz w:val="24"/>
          <w:szCs w:val="24"/>
        </w:rPr>
        <w:t xml:space="preserve"> </w:t>
      </w:r>
      <w:r w:rsidR="00702BF8">
        <w:rPr>
          <w:sz w:val="24"/>
          <w:szCs w:val="24"/>
        </w:rPr>
        <w:t>C</w:t>
      </w:r>
      <w:r w:rsidR="00222FEB">
        <w:rPr>
          <w:sz w:val="24"/>
          <w:szCs w:val="24"/>
        </w:rPr>
        <w:t>oos River tissue samples were collected opportunistically from live fish that volitionally entered hatchery facilities in</w:t>
      </w:r>
      <w:r w:rsidR="00412CF2">
        <w:rPr>
          <w:sz w:val="24"/>
          <w:szCs w:val="24"/>
        </w:rPr>
        <w:t xml:space="preserve"> 2016 and</w:t>
      </w:r>
      <w:r w:rsidR="00222FEB">
        <w:rPr>
          <w:sz w:val="24"/>
          <w:szCs w:val="24"/>
        </w:rPr>
        <w:t xml:space="preserve"> 2020.</w:t>
      </w:r>
      <w:r w:rsidR="005E60BD">
        <w:rPr>
          <w:sz w:val="24"/>
          <w:szCs w:val="24"/>
        </w:rPr>
        <w:t xml:space="preserve"> </w:t>
      </w:r>
      <w:commentRangeStart w:id="43"/>
      <w:commentRangeStart w:id="44"/>
      <w:r w:rsidR="000A1460" w:rsidRPr="00A44222">
        <w:rPr>
          <w:sz w:val="24"/>
          <w:szCs w:val="24"/>
        </w:rPr>
        <w:t>All sampled individuals were</w:t>
      </w:r>
      <w:ins w:id="45" w:author="Chris M Lorion" w:date="2022-06-09T14:01:00Z">
        <w:r w:rsidR="00B713E7">
          <w:rPr>
            <w:sz w:val="24"/>
            <w:szCs w:val="24"/>
          </w:rPr>
          <w:t xml:space="preserve"> assumed to be</w:t>
        </w:r>
      </w:ins>
      <w:r w:rsidR="000A1460" w:rsidRPr="00A44222">
        <w:rPr>
          <w:sz w:val="24"/>
          <w:szCs w:val="24"/>
        </w:rPr>
        <w:t xml:space="preserve"> natural</w:t>
      </w:r>
      <w:r w:rsidR="00F06460">
        <w:rPr>
          <w:sz w:val="24"/>
          <w:szCs w:val="24"/>
        </w:rPr>
        <w:t>-</w:t>
      </w:r>
      <w:r w:rsidR="000A1460" w:rsidRPr="00A44222">
        <w:rPr>
          <w:sz w:val="24"/>
          <w:szCs w:val="24"/>
        </w:rPr>
        <w:t>origin</w:t>
      </w:r>
      <w:r w:rsidR="005458A0">
        <w:rPr>
          <w:sz w:val="24"/>
          <w:szCs w:val="24"/>
        </w:rPr>
        <w:t xml:space="preserve"> fish</w:t>
      </w:r>
      <w:ins w:id="46" w:author="Chris M Lorion" w:date="2022-06-09T14:03:00Z">
        <w:r w:rsidR="00B713E7">
          <w:rPr>
            <w:sz w:val="24"/>
            <w:szCs w:val="24"/>
          </w:rPr>
          <w:t xml:space="preserve"> based on a lack of fin marks</w:t>
        </w:r>
      </w:ins>
      <w:ins w:id="47" w:author="Chris M Lorion" w:date="2022-06-09T14:04:00Z">
        <w:r w:rsidR="00B713E7">
          <w:rPr>
            <w:sz w:val="24"/>
            <w:szCs w:val="24"/>
          </w:rPr>
          <w:t xml:space="preserve"> </w:t>
        </w:r>
      </w:ins>
      <w:ins w:id="48" w:author="Chris M Lorion" w:date="2022-06-09T14:03:00Z">
        <w:r w:rsidR="00B713E7">
          <w:rPr>
            <w:sz w:val="24"/>
            <w:szCs w:val="24"/>
          </w:rPr>
          <w:t>indicat</w:t>
        </w:r>
      </w:ins>
      <w:ins w:id="49" w:author="Chris M Lorion" w:date="2022-06-09T14:04:00Z">
        <w:r w:rsidR="00B713E7">
          <w:rPr>
            <w:sz w:val="24"/>
            <w:szCs w:val="24"/>
          </w:rPr>
          <w:t>ing</w:t>
        </w:r>
      </w:ins>
      <w:ins w:id="50" w:author="Chris M Lorion" w:date="2022-06-09T14:03:00Z">
        <w:r w:rsidR="00B713E7">
          <w:rPr>
            <w:sz w:val="24"/>
            <w:szCs w:val="24"/>
          </w:rPr>
          <w:t xml:space="preserve"> hatchery origin and</w:t>
        </w:r>
      </w:ins>
      <w:ins w:id="51" w:author="Chris M Lorion" w:date="2022-06-09T14:01:00Z">
        <w:r w:rsidR="00B713E7">
          <w:rPr>
            <w:sz w:val="24"/>
            <w:szCs w:val="24"/>
          </w:rPr>
          <w:t xml:space="preserve"> </w:t>
        </w:r>
      </w:ins>
      <w:ins w:id="52" w:author="Chris M Lorion" w:date="2022-06-09T14:03:00Z">
        <w:r w:rsidR="00B713E7">
          <w:rPr>
            <w:sz w:val="24"/>
            <w:szCs w:val="24"/>
          </w:rPr>
          <w:t>because there are no</w:t>
        </w:r>
      </w:ins>
      <w:ins w:id="53" w:author="Chris M Lorion" w:date="2022-06-09T14:04:00Z">
        <w:r w:rsidR="00B713E7">
          <w:rPr>
            <w:sz w:val="24"/>
            <w:szCs w:val="24"/>
          </w:rPr>
          <w:t xml:space="preserve"> Chum Salmon</w:t>
        </w:r>
      </w:ins>
      <w:ins w:id="54" w:author="Chris M Lorion" w:date="2022-06-09T14:03:00Z">
        <w:r w:rsidR="00B713E7">
          <w:rPr>
            <w:sz w:val="24"/>
            <w:szCs w:val="24"/>
          </w:rPr>
          <w:t xml:space="preserve"> hatchery releases </w:t>
        </w:r>
      </w:ins>
      <w:ins w:id="55" w:author="Chris M Lorion" w:date="2022-06-09T14:09:00Z">
        <w:r w:rsidR="00AE6459">
          <w:rPr>
            <w:sz w:val="24"/>
            <w:szCs w:val="24"/>
          </w:rPr>
          <w:t>in</w:t>
        </w:r>
      </w:ins>
      <w:ins w:id="56" w:author="Chris M Lorion" w:date="2022-06-09T14:15:00Z">
        <w:r w:rsidR="00414D00">
          <w:rPr>
            <w:sz w:val="24"/>
            <w:szCs w:val="24"/>
          </w:rPr>
          <w:t xml:space="preserve"> the</w:t>
        </w:r>
      </w:ins>
      <w:ins w:id="57" w:author="Chris M Lorion" w:date="2022-06-09T14:09:00Z">
        <w:r w:rsidR="00AE6459">
          <w:rPr>
            <w:sz w:val="24"/>
            <w:szCs w:val="24"/>
          </w:rPr>
          <w:t xml:space="preserve"> </w:t>
        </w:r>
      </w:ins>
      <w:ins w:id="58" w:author="Chris M Lorion" w:date="2022-06-09T14:15:00Z">
        <w:r w:rsidR="00414D00">
          <w:rPr>
            <w:sz w:val="24"/>
            <w:szCs w:val="24"/>
          </w:rPr>
          <w:t>Oregon Coastal Chum Salmon SMU</w:t>
        </w:r>
      </w:ins>
      <w:ins w:id="59" w:author="Chris M Lorion" w:date="2022-06-09T14:12:00Z">
        <w:r w:rsidR="00414D00">
          <w:rPr>
            <w:sz w:val="24"/>
            <w:szCs w:val="24"/>
          </w:rPr>
          <w:t xml:space="preserve"> (ODFW 2014)</w:t>
        </w:r>
      </w:ins>
      <w:r w:rsidR="000A1460" w:rsidRPr="00A44222">
        <w:rPr>
          <w:sz w:val="24"/>
          <w:szCs w:val="24"/>
        </w:rPr>
        <w:t xml:space="preserve">. </w:t>
      </w:r>
      <w:commentRangeEnd w:id="43"/>
      <w:commentRangeEnd w:id="44"/>
      <w:ins w:id="60" w:author="Chris M Lorion" w:date="2022-06-09T14:12:00Z">
        <w:r w:rsidR="00414D00">
          <w:rPr>
            <w:sz w:val="24"/>
            <w:szCs w:val="24"/>
          </w:rPr>
          <w:t>It is possible that sampl</w:t>
        </w:r>
      </w:ins>
      <w:ins w:id="61" w:author="Chris M Lorion" w:date="2022-06-09T14:13:00Z">
        <w:r w:rsidR="00414D00">
          <w:rPr>
            <w:sz w:val="24"/>
            <w:szCs w:val="24"/>
          </w:rPr>
          <w:t>ed fish included hatchery-origin strays from</w:t>
        </w:r>
      </w:ins>
      <w:ins w:id="62" w:author="Chris M Lorion" w:date="2022-06-09T14:14:00Z">
        <w:r w:rsidR="00414D00">
          <w:rPr>
            <w:rStyle w:val="CommentReference"/>
          </w:rPr>
          <w:t xml:space="preserve"> </w:t>
        </w:r>
      </w:ins>
      <w:del w:id="63" w:author="Chris M Lorion" w:date="2022-06-09T14:14:00Z">
        <w:r w:rsidR="00643FB5" w:rsidDel="00414D00">
          <w:rPr>
            <w:rStyle w:val="CommentReference"/>
          </w:rPr>
          <w:commentReference w:id="43"/>
        </w:r>
      </w:del>
      <w:r w:rsidR="00D836FF">
        <w:rPr>
          <w:rStyle w:val="CommentReference"/>
        </w:rPr>
        <w:commentReference w:id="44"/>
      </w:r>
      <w:ins w:id="64" w:author="Chris M Lorion" w:date="2022-06-09T14:14:00Z">
        <w:r w:rsidR="00414D00">
          <w:rPr>
            <w:sz w:val="24"/>
            <w:szCs w:val="24"/>
          </w:rPr>
          <w:t>the</w:t>
        </w:r>
      </w:ins>
      <w:ins w:id="65" w:author="Chris M Lorion" w:date="2022-06-09T14:13:00Z">
        <w:r w:rsidR="00414D00">
          <w:rPr>
            <w:sz w:val="24"/>
            <w:szCs w:val="24"/>
          </w:rPr>
          <w:t xml:space="preserve"> Columbia River Basin or more distant</w:t>
        </w:r>
      </w:ins>
      <w:ins w:id="66" w:author="Chris M Lorion" w:date="2022-06-09T14:14:00Z">
        <w:r w:rsidR="00414D00">
          <w:rPr>
            <w:sz w:val="24"/>
            <w:szCs w:val="24"/>
          </w:rPr>
          <w:t xml:space="preserve"> hatchery</w:t>
        </w:r>
      </w:ins>
      <w:ins w:id="67" w:author="Chris M Lorion" w:date="2022-06-09T14:13:00Z">
        <w:r w:rsidR="00414D00">
          <w:rPr>
            <w:sz w:val="24"/>
            <w:szCs w:val="24"/>
          </w:rPr>
          <w:t xml:space="preserve"> programs. </w:t>
        </w:r>
      </w:ins>
      <w:r w:rsidR="00033666">
        <w:rPr>
          <w:sz w:val="24"/>
          <w:szCs w:val="24"/>
        </w:rPr>
        <w:t>Tissues</w:t>
      </w:r>
      <w:r w:rsidR="00A44222" w:rsidRPr="00A44222">
        <w:rPr>
          <w:sz w:val="24"/>
          <w:szCs w:val="24"/>
        </w:rPr>
        <w:t xml:space="preserve"> sampled from carcasses includ</w:t>
      </w:r>
      <w:r w:rsidR="00033666">
        <w:rPr>
          <w:sz w:val="24"/>
          <w:szCs w:val="24"/>
        </w:rPr>
        <w:t>e</w:t>
      </w:r>
      <w:r w:rsidR="00A44222" w:rsidRPr="00A44222">
        <w:rPr>
          <w:sz w:val="24"/>
          <w:szCs w:val="24"/>
        </w:rPr>
        <w:t xml:space="preserve"> fin clips, operculum punches, scales, muscle, gills</w:t>
      </w:r>
      <w:r w:rsidR="005458A0">
        <w:rPr>
          <w:sz w:val="24"/>
          <w:szCs w:val="24"/>
        </w:rPr>
        <w:t>,</w:t>
      </w:r>
      <w:r w:rsidR="00A44222" w:rsidRPr="00A44222">
        <w:rPr>
          <w:sz w:val="24"/>
          <w:szCs w:val="24"/>
        </w:rPr>
        <w:t xml:space="preserve"> and eggs</w:t>
      </w:r>
      <w:r w:rsidR="00033666">
        <w:rPr>
          <w:sz w:val="24"/>
          <w:szCs w:val="24"/>
        </w:rPr>
        <w:t>.</w:t>
      </w:r>
      <w:r w:rsidR="005E60BD">
        <w:rPr>
          <w:sz w:val="24"/>
          <w:szCs w:val="24"/>
        </w:rPr>
        <w:t xml:space="preserve"> Surveyors attempted to collect samples from an equal number of male and female fish at each site and </w:t>
      </w:r>
      <w:r w:rsidR="000A1460">
        <w:rPr>
          <w:sz w:val="24"/>
          <w:szCs w:val="24"/>
        </w:rPr>
        <w:t>to sample</w:t>
      </w:r>
      <w:r w:rsidR="005E60BD">
        <w:rPr>
          <w:sz w:val="24"/>
          <w:szCs w:val="24"/>
        </w:rPr>
        <w:t xml:space="preserve"> the least degraded </w:t>
      </w:r>
      <w:r>
        <w:rPr>
          <w:sz w:val="24"/>
          <w:szCs w:val="24"/>
        </w:rPr>
        <w:t>fin or other tissue type</w:t>
      </w:r>
      <w:r w:rsidR="000A1460">
        <w:rPr>
          <w:sz w:val="24"/>
          <w:szCs w:val="24"/>
        </w:rPr>
        <w:t xml:space="preserve"> available.</w:t>
      </w:r>
      <w:r w:rsidR="005E60BD">
        <w:rPr>
          <w:sz w:val="24"/>
          <w:szCs w:val="24"/>
        </w:rPr>
        <w:t xml:space="preserve"> </w:t>
      </w:r>
      <w:r w:rsidR="000A1460">
        <w:rPr>
          <w:sz w:val="24"/>
          <w:szCs w:val="24"/>
        </w:rPr>
        <w:t xml:space="preserve">All tissue samples were stored in 95% ethanol. </w:t>
      </w:r>
    </w:p>
    <w:p w14:paraId="6900DC43" w14:textId="60B00A25" w:rsidR="00DF0181" w:rsidRPr="00833A02" w:rsidRDefault="000A1460" w:rsidP="00833A02">
      <w:pPr>
        <w:rPr>
          <w:sz w:val="24"/>
          <w:szCs w:val="24"/>
        </w:rPr>
      </w:pPr>
      <w:r>
        <w:rPr>
          <w:sz w:val="24"/>
          <w:szCs w:val="24"/>
        </w:rPr>
        <w:lastRenderedPageBreak/>
        <w:t>A</w:t>
      </w:r>
      <w:r w:rsidR="00CC29FA">
        <w:rPr>
          <w:sz w:val="24"/>
          <w:szCs w:val="24"/>
        </w:rPr>
        <w:t xml:space="preserve">rchival </w:t>
      </w:r>
      <w:r w:rsidR="00A44222" w:rsidRPr="00A44222">
        <w:rPr>
          <w:sz w:val="24"/>
          <w:szCs w:val="24"/>
        </w:rPr>
        <w:t xml:space="preserve">scale samples were collected </w:t>
      </w:r>
      <w:r>
        <w:rPr>
          <w:sz w:val="24"/>
          <w:szCs w:val="24"/>
        </w:rPr>
        <w:t>from</w:t>
      </w:r>
      <w:del w:id="68" w:author="Chris M Lorion" w:date="2022-06-09T14:01:00Z">
        <w:r w:rsidDel="00B713E7">
          <w:rPr>
            <w:sz w:val="24"/>
            <w:szCs w:val="24"/>
          </w:rPr>
          <w:delText xml:space="preserve"> </w:delText>
        </w:r>
        <w:commentRangeStart w:id="69"/>
        <w:commentRangeStart w:id="70"/>
        <w:r w:rsidDel="00B713E7">
          <w:rPr>
            <w:sz w:val="24"/>
            <w:szCs w:val="24"/>
          </w:rPr>
          <w:delText>natural</w:delText>
        </w:r>
        <w:r w:rsidR="005458A0" w:rsidDel="00B713E7">
          <w:rPr>
            <w:sz w:val="24"/>
            <w:szCs w:val="24"/>
          </w:rPr>
          <w:delText>-</w:delText>
        </w:r>
        <w:r w:rsidDel="00B713E7">
          <w:rPr>
            <w:sz w:val="24"/>
            <w:szCs w:val="24"/>
          </w:rPr>
          <w:delText>origin</w:delText>
        </w:r>
      </w:del>
      <w:r>
        <w:rPr>
          <w:sz w:val="24"/>
          <w:szCs w:val="24"/>
        </w:rPr>
        <w:t xml:space="preserve"> </w:t>
      </w:r>
      <w:commentRangeEnd w:id="69"/>
      <w:r w:rsidR="00643FB5">
        <w:rPr>
          <w:rStyle w:val="CommentReference"/>
        </w:rPr>
        <w:commentReference w:id="69"/>
      </w:r>
      <w:commentRangeEnd w:id="70"/>
      <w:r w:rsidR="000A7942">
        <w:rPr>
          <w:rStyle w:val="CommentReference"/>
        </w:rPr>
        <w:commentReference w:id="70"/>
      </w:r>
      <w:r w:rsidR="004737F8">
        <w:rPr>
          <w:sz w:val="24"/>
          <w:szCs w:val="24"/>
        </w:rPr>
        <w:t>Chum</w:t>
      </w:r>
      <w:r w:rsidR="00FF7BED" w:rsidRPr="00A44222">
        <w:rPr>
          <w:sz w:val="24"/>
          <w:szCs w:val="24"/>
        </w:rPr>
        <w:t xml:space="preserve"> </w:t>
      </w:r>
      <w:r w:rsidR="004737F8">
        <w:rPr>
          <w:sz w:val="24"/>
          <w:szCs w:val="24"/>
        </w:rPr>
        <w:t>Salmon</w:t>
      </w:r>
      <w:r w:rsidR="00EC75EA">
        <w:rPr>
          <w:sz w:val="24"/>
          <w:szCs w:val="24"/>
        </w:rPr>
        <w:t xml:space="preserve"> carcasses</w:t>
      </w:r>
      <w:r>
        <w:rPr>
          <w:sz w:val="24"/>
          <w:szCs w:val="24"/>
        </w:rPr>
        <w:t xml:space="preserve"> during spawning ground surveys </w:t>
      </w:r>
      <w:r w:rsidR="00A44222" w:rsidRPr="00A44222">
        <w:rPr>
          <w:sz w:val="24"/>
          <w:szCs w:val="24"/>
        </w:rPr>
        <w:t xml:space="preserve">in </w:t>
      </w:r>
      <w:r>
        <w:rPr>
          <w:sz w:val="24"/>
          <w:szCs w:val="24"/>
        </w:rPr>
        <w:t xml:space="preserve">the Yaquina Basin in </w:t>
      </w:r>
      <w:r w:rsidR="00A44222" w:rsidRPr="00A44222">
        <w:rPr>
          <w:sz w:val="24"/>
          <w:szCs w:val="24"/>
        </w:rPr>
        <w:t>2013</w:t>
      </w:r>
      <w:r>
        <w:rPr>
          <w:sz w:val="24"/>
          <w:szCs w:val="24"/>
        </w:rPr>
        <w:t xml:space="preserve"> and</w:t>
      </w:r>
      <w:r w:rsidR="00A44222" w:rsidRPr="00A44222">
        <w:rPr>
          <w:sz w:val="24"/>
          <w:szCs w:val="24"/>
        </w:rPr>
        <w:t xml:space="preserve"> stored dry in paper envelopes until DNA </w:t>
      </w:r>
      <w:r w:rsidR="0082391E">
        <w:rPr>
          <w:sz w:val="24"/>
          <w:szCs w:val="24"/>
        </w:rPr>
        <w:t xml:space="preserve">was </w:t>
      </w:r>
      <w:r w:rsidR="00A44222" w:rsidRPr="00A44222">
        <w:rPr>
          <w:sz w:val="24"/>
          <w:szCs w:val="24"/>
        </w:rPr>
        <w:t>extract</w:t>
      </w:r>
      <w:r w:rsidR="0082391E">
        <w:rPr>
          <w:sz w:val="24"/>
          <w:szCs w:val="24"/>
        </w:rPr>
        <w:t xml:space="preserve">ed from </w:t>
      </w:r>
      <w:ins w:id="71" w:author="Chris M Lorion" w:date="2022-06-09T15:22:00Z">
        <w:r w:rsidR="00BA3479">
          <w:rPr>
            <w:sz w:val="24"/>
            <w:szCs w:val="24"/>
          </w:rPr>
          <w:t>ten</w:t>
        </w:r>
      </w:ins>
      <w:del w:id="72" w:author="Chris M Lorion" w:date="2022-06-09T15:22:00Z">
        <w:r w:rsidDel="00BA3479">
          <w:rPr>
            <w:sz w:val="24"/>
            <w:szCs w:val="24"/>
          </w:rPr>
          <w:delText>10</w:delText>
        </w:r>
      </w:del>
      <w:r>
        <w:rPr>
          <w:sz w:val="24"/>
          <w:szCs w:val="24"/>
        </w:rPr>
        <w:t xml:space="preserve"> of the samples</w:t>
      </w:r>
      <w:r w:rsidR="00A44222" w:rsidRPr="00A44222">
        <w:rPr>
          <w:sz w:val="24"/>
          <w:szCs w:val="24"/>
        </w:rPr>
        <w:t xml:space="preserve"> in 2020</w:t>
      </w:r>
      <w:r w:rsidR="00833A02">
        <w:rPr>
          <w:sz w:val="24"/>
          <w:szCs w:val="24"/>
        </w:rPr>
        <w:t xml:space="preserve">. </w:t>
      </w:r>
      <w:r w:rsidR="002D4519">
        <w:rPr>
          <w:sz w:val="24"/>
          <w:szCs w:val="24"/>
        </w:rPr>
        <w:t xml:space="preserve">Archival scale samples </w:t>
      </w:r>
      <w:r w:rsidR="00643FB5">
        <w:rPr>
          <w:sz w:val="24"/>
          <w:szCs w:val="24"/>
        </w:rPr>
        <w:t xml:space="preserve">were </w:t>
      </w:r>
      <w:r w:rsidR="002D4519">
        <w:rPr>
          <w:sz w:val="24"/>
          <w:szCs w:val="24"/>
        </w:rPr>
        <w:t xml:space="preserve">excluded from </w:t>
      </w:r>
      <w:r w:rsidR="00643FB5">
        <w:rPr>
          <w:sz w:val="24"/>
          <w:szCs w:val="24"/>
        </w:rPr>
        <w:t xml:space="preserve">our analyses </w:t>
      </w:r>
      <w:r w:rsidR="002D4519">
        <w:rPr>
          <w:sz w:val="24"/>
          <w:szCs w:val="24"/>
        </w:rPr>
        <w:t xml:space="preserve">of population genetic structure and genetic diversity. </w:t>
      </w:r>
    </w:p>
    <w:p w14:paraId="698ED9DF" w14:textId="77777777" w:rsidR="00DF0181" w:rsidRDefault="00DF0181" w:rsidP="00DF0181">
      <w:pPr>
        <w:spacing w:after="0" w:line="240" w:lineRule="auto"/>
        <w:rPr>
          <w:rFonts w:ascii="Calibri" w:eastAsia="Calibri" w:hAnsi="Calibri" w:cs="Calibri"/>
          <w:sz w:val="24"/>
          <w:szCs w:val="24"/>
        </w:rPr>
      </w:pPr>
    </w:p>
    <w:p w14:paraId="14EA119F" w14:textId="2537E8A4" w:rsidR="00DF0181" w:rsidRPr="007F1F9D" w:rsidRDefault="00DF0181" w:rsidP="00DF0181">
      <w:pPr>
        <w:spacing w:after="0" w:line="240" w:lineRule="auto"/>
        <w:rPr>
          <w:rFonts w:ascii="Calibri" w:eastAsia="Calibri" w:hAnsi="Calibri" w:cs="Calibri"/>
        </w:rPr>
      </w:pPr>
      <w:r w:rsidRPr="007F1F9D">
        <w:rPr>
          <w:rFonts w:ascii="Calibri" w:eastAsia="Calibri" w:hAnsi="Calibri" w:cs="Calibri"/>
        </w:rPr>
        <w:t>Table 1: Sampl</w:t>
      </w:r>
      <w:r w:rsidR="00DD6E71" w:rsidRPr="007F1F9D">
        <w:rPr>
          <w:rFonts w:ascii="Calibri" w:eastAsia="Calibri" w:hAnsi="Calibri" w:cs="Calibri"/>
        </w:rPr>
        <w:t>ing information</w:t>
      </w:r>
      <w:ins w:id="73" w:author="Johnson, Marc" w:date="2022-05-05T14:38:00Z">
        <w:r w:rsidR="00643FB5">
          <w:rPr>
            <w:rFonts w:ascii="Calibri" w:eastAsia="Calibri" w:hAnsi="Calibri" w:cs="Calibri"/>
          </w:rPr>
          <w:t>,</w:t>
        </w:r>
      </w:ins>
      <w:r w:rsidR="00DD6E71" w:rsidRPr="007F1F9D">
        <w:rPr>
          <w:rFonts w:ascii="Calibri" w:eastAsia="Calibri" w:hAnsi="Calibri" w:cs="Calibri"/>
        </w:rPr>
        <w:t xml:space="preserve"> including: </w:t>
      </w:r>
      <w:ins w:id="74" w:author="Chris M Lorion" w:date="2022-06-09T15:22:00Z">
        <w:r w:rsidR="00BA3479">
          <w:rPr>
            <w:rFonts w:ascii="Calibri" w:eastAsia="Calibri" w:hAnsi="Calibri" w:cs="Calibri"/>
          </w:rPr>
          <w:t xml:space="preserve">basin, sampling </w:t>
        </w:r>
      </w:ins>
      <w:r w:rsidR="00DD6E71" w:rsidRPr="007F1F9D">
        <w:rPr>
          <w:rFonts w:ascii="Calibri" w:eastAsia="Calibri" w:hAnsi="Calibri" w:cs="Calibri"/>
        </w:rPr>
        <w:t>location, sample</w:t>
      </w:r>
      <w:r w:rsidRPr="007F1F9D">
        <w:rPr>
          <w:rFonts w:ascii="Calibri" w:eastAsia="Calibri" w:hAnsi="Calibri" w:cs="Calibri"/>
        </w:rPr>
        <w:t xml:space="preserve"> sizes before </w:t>
      </w:r>
      <w:r w:rsidR="00833A02" w:rsidRPr="007F1F9D">
        <w:rPr>
          <w:rFonts w:ascii="Calibri" w:eastAsia="Calibri" w:hAnsi="Calibri" w:cs="Calibri"/>
        </w:rPr>
        <w:t xml:space="preserve">filtering </w:t>
      </w:r>
      <w:r w:rsidRPr="007F1F9D">
        <w:rPr>
          <w:rFonts w:ascii="Calibri" w:eastAsia="Calibri" w:hAnsi="Calibri" w:cs="Calibri"/>
        </w:rPr>
        <w:t>(n</w:t>
      </w:r>
      <w:r w:rsidRPr="007F1F9D">
        <w:rPr>
          <w:rFonts w:ascii="Calibri" w:eastAsia="Calibri" w:hAnsi="Calibri" w:cs="Calibri"/>
          <w:vertAlign w:val="subscript"/>
        </w:rPr>
        <w:t>initial</w:t>
      </w:r>
      <w:r w:rsidRPr="007F1F9D">
        <w:rPr>
          <w:rFonts w:ascii="Calibri" w:eastAsia="Calibri" w:hAnsi="Calibri" w:cs="Calibri"/>
        </w:rPr>
        <w:t>)</w:t>
      </w:r>
      <w:r w:rsidR="00DD6E71" w:rsidRPr="007F1F9D">
        <w:rPr>
          <w:rFonts w:ascii="Calibri" w:eastAsia="Calibri" w:hAnsi="Calibri" w:cs="Calibri"/>
        </w:rPr>
        <w:t xml:space="preserve">, </w:t>
      </w:r>
      <w:r w:rsidR="00F47F72">
        <w:rPr>
          <w:rFonts w:ascii="Calibri" w:eastAsia="Calibri" w:hAnsi="Calibri" w:cs="Calibri"/>
        </w:rPr>
        <w:t xml:space="preserve">field calls of the </w:t>
      </w:r>
      <w:r w:rsidR="00DD6E71" w:rsidRPr="007F1F9D">
        <w:rPr>
          <w:rFonts w:ascii="Calibri" w:eastAsia="Calibri" w:hAnsi="Calibri" w:cs="Calibri"/>
        </w:rPr>
        <w:t>number of males, females and unknown sex</w:t>
      </w:r>
      <w:r w:rsidR="0082391E" w:rsidRPr="007F1F9D">
        <w:rPr>
          <w:rFonts w:ascii="Calibri" w:eastAsia="Calibri" w:hAnsi="Calibri" w:cs="Calibri"/>
        </w:rPr>
        <w:t xml:space="preserve"> </w:t>
      </w:r>
      <w:r w:rsidR="00DD6E71" w:rsidRPr="007F1F9D">
        <w:rPr>
          <w:rFonts w:ascii="Calibri" w:eastAsia="Calibri" w:hAnsi="Calibri" w:cs="Calibri"/>
        </w:rPr>
        <w:t xml:space="preserve">per </w:t>
      </w:r>
      <w:r w:rsidRPr="007F1F9D">
        <w:rPr>
          <w:rFonts w:ascii="Calibri" w:eastAsia="Calibri" w:hAnsi="Calibri" w:cs="Calibri"/>
        </w:rPr>
        <w:t>location</w:t>
      </w:r>
      <w:r w:rsidR="0082391E" w:rsidRPr="007F1F9D">
        <w:rPr>
          <w:rFonts w:ascii="Calibri" w:eastAsia="Calibri" w:hAnsi="Calibri" w:cs="Calibri"/>
        </w:rPr>
        <w:t xml:space="preserve"> (n</w:t>
      </w:r>
      <w:r w:rsidR="0082391E" w:rsidRPr="007F1F9D">
        <w:rPr>
          <w:rFonts w:ascii="Calibri" w:eastAsia="Calibri" w:hAnsi="Calibri" w:cs="Calibri"/>
          <w:vertAlign w:val="subscript"/>
        </w:rPr>
        <w:t>male</w:t>
      </w:r>
      <w:r w:rsidR="0082391E" w:rsidRPr="007F1F9D">
        <w:rPr>
          <w:rFonts w:ascii="Calibri" w:eastAsia="Calibri" w:hAnsi="Calibri" w:cs="Calibri"/>
        </w:rPr>
        <w:t>: n</w:t>
      </w:r>
      <w:r w:rsidR="0082391E" w:rsidRPr="007F1F9D">
        <w:rPr>
          <w:rFonts w:ascii="Calibri" w:eastAsia="Calibri" w:hAnsi="Calibri" w:cs="Calibri"/>
          <w:vertAlign w:val="subscript"/>
        </w:rPr>
        <w:t>female</w:t>
      </w:r>
      <w:r w:rsidR="0082391E" w:rsidRPr="007F1F9D">
        <w:rPr>
          <w:rFonts w:ascii="Calibri" w:eastAsia="Calibri" w:hAnsi="Calibri" w:cs="Calibri"/>
        </w:rPr>
        <w:t>:n</w:t>
      </w:r>
      <w:r w:rsidR="0082391E" w:rsidRPr="007F1F9D">
        <w:rPr>
          <w:rFonts w:ascii="Calibri" w:eastAsia="Calibri" w:hAnsi="Calibri" w:cs="Calibri"/>
          <w:vertAlign w:val="subscript"/>
        </w:rPr>
        <w:t>?</w:t>
      </w:r>
      <w:r w:rsidR="0082391E" w:rsidRPr="007F1F9D">
        <w:rPr>
          <w:rFonts w:ascii="Calibri" w:eastAsia="Calibri" w:hAnsi="Calibri" w:cs="Calibri"/>
        </w:rPr>
        <w:t>) and sampling dates</w:t>
      </w:r>
      <w:r w:rsidRPr="007F1F9D">
        <w:rPr>
          <w:rFonts w:ascii="Calibri" w:eastAsia="Calibri" w:hAnsi="Calibri" w:cs="Calibri"/>
        </w:rPr>
        <w:t>.</w:t>
      </w:r>
      <w:r w:rsidR="00833A02" w:rsidRPr="007F1F9D">
        <w:rPr>
          <w:rFonts w:ascii="Calibri" w:eastAsia="Calibri" w:hAnsi="Calibri" w:cs="Calibri"/>
        </w:rPr>
        <w:t xml:space="preserve"> Latitude and longitude of sampling locations are the approximate mouth of the river in the respective estuary. </w:t>
      </w:r>
      <w:r w:rsidR="00CC29FA" w:rsidRPr="007F1F9D">
        <w:rPr>
          <w:rFonts w:ascii="Calibri" w:eastAsia="Calibri" w:hAnsi="Calibri" w:cs="Calibri"/>
        </w:rPr>
        <w:t xml:space="preserve">Archival scale samples </w:t>
      </w:r>
      <w:r w:rsidR="00FC2506" w:rsidRPr="007F1F9D">
        <w:rPr>
          <w:rFonts w:ascii="Calibri" w:eastAsia="Calibri" w:hAnsi="Calibri" w:cs="Calibri"/>
        </w:rPr>
        <w:t xml:space="preserve">collected in 2013 </w:t>
      </w:r>
      <w:r w:rsidR="00CC29FA" w:rsidRPr="007F1F9D">
        <w:rPr>
          <w:rFonts w:ascii="Calibri" w:eastAsia="Calibri" w:hAnsi="Calibri" w:cs="Calibri"/>
        </w:rPr>
        <w:t>are not included in this table.</w:t>
      </w:r>
    </w:p>
    <w:p w14:paraId="02F8A39E" w14:textId="77777777" w:rsidR="00F455E4" w:rsidRPr="00DF0181" w:rsidRDefault="00F455E4" w:rsidP="00DF0181">
      <w:pPr>
        <w:spacing w:after="0" w:line="240" w:lineRule="auto"/>
        <w:rPr>
          <w:rFonts w:ascii="Calibri" w:eastAsia="Calibri" w:hAnsi="Calibri" w:cs="Calibri"/>
        </w:rPr>
      </w:pPr>
      <w:bookmarkStart w:id="75" w:name="_Hlk88573781"/>
      <w:bookmarkStart w:id="76" w:name="_Hlk88574641"/>
    </w:p>
    <w:tbl>
      <w:tblPr>
        <w:tblW w:w="9450" w:type="dxa"/>
        <w:tblLayout w:type="fixed"/>
        <w:tblLook w:val="04A0" w:firstRow="1" w:lastRow="0" w:firstColumn="1" w:lastColumn="0" w:noHBand="0" w:noVBand="1"/>
      </w:tblPr>
      <w:tblGrid>
        <w:gridCol w:w="1080"/>
        <w:gridCol w:w="1890"/>
        <w:gridCol w:w="738"/>
        <w:gridCol w:w="1422"/>
        <w:gridCol w:w="2070"/>
        <w:gridCol w:w="990"/>
        <w:gridCol w:w="1260"/>
      </w:tblGrid>
      <w:tr w:rsidR="0082391E" w:rsidRPr="00DF0181" w14:paraId="0EFFBFE1" w14:textId="77777777" w:rsidTr="001E40C6">
        <w:trPr>
          <w:trHeight w:val="432"/>
        </w:trPr>
        <w:tc>
          <w:tcPr>
            <w:tcW w:w="1080" w:type="dxa"/>
            <w:tcBorders>
              <w:top w:val="single" w:sz="4" w:space="0" w:color="auto"/>
              <w:left w:val="nil"/>
              <w:bottom w:val="single" w:sz="4" w:space="0" w:color="auto"/>
              <w:right w:val="nil"/>
            </w:tcBorders>
            <w:shd w:val="clear" w:color="auto" w:fill="auto"/>
            <w:vAlign w:val="center"/>
            <w:hideMark/>
          </w:tcPr>
          <w:p w14:paraId="3769BA7D"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1890" w:type="dxa"/>
            <w:tcBorders>
              <w:top w:val="single" w:sz="4" w:space="0" w:color="auto"/>
              <w:left w:val="nil"/>
              <w:bottom w:val="single" w:sz="4" w:space="0" w:color="auto"/>
              <w:right w:val="nil"/>
            </w:tcBorders>
            <w:shd w:val="clear" w:color="auto" w:fill="auto"/>
            <w:vAlign w:val="center"/>
            <w:hideMark/>
          </w:tcPr>
          <w:p w14:paraId="6E241E41" w14:textId="6564C81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738" w:type="dxa"/>
            <w:tcBorders>
              <w:top w:val="single" w:sz="4" w:space="0" w:color="auto"/>
              <w:left w:val="nil"/>
              <w:bottom w:val="single" w:sz="4" w:space="0" w:color="auto"/>
              <w:right w:val="nil"/>
            </w:tcBorders>
            <w:shd w:val="clear" w:color="auto" w:fill="auto"/>
            <w:vAlign w:val="center"/>
            <w:hideMark/>
          </w:tcPr>
          <w:p w14:paraId="58EFFB65" w14:textId="0C492CC5" w:rsidR="0082391E" w:rsidRPr="00833A02" w:rsidRDefault="0082391E" w:rsidP="00833A02">
            <w:pPr>
              <w:spacing w:after="0" w:line="240" w:lineRule="auto"/>
              <w:jc w:val="center"/>
              <w:rPr>
                <w:rFonts w:ascii="Calibri" w:eastAsia="Times New Roman" w:hAnsi="Calibri" w:cs="Calibri"/>
                <w:b/>
                <w:bCs/>
                <w:color w:val="000000"/>
                <w:sz w:val="20"/>
                <w:szCs w:val="20"/>
                <w:vertAlign w:val="subscript"/>
              </w:rPr>
            </w:pPr>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initial</w:t>
            </w:r>
          </w:p>
        </w:tc>
        <w:tc>
          <w:tcPr>
            <w:tcW w:w="1422" w:type="dxa"/>
            <w:tcBorders>
              <w:top w:val="single" w:sz="4" w:space="0" w:color="auto"/>
              <w:left w:val="nil"/>
              <w:bottom w:val="single" w:sz="4" w:space="0" w:color="auto"/>
              <w:right w:val="nil"/>
            </w:tcBorders>
          </w:tcPr>
          <w:p w14:paraId="6F0E4E09" w14:textId="5F10B4A2" w:rsidR="0082391E" w:rsidRPr="00DD6E71" w:rsidRDefault="0082391E" w:rsidP="00DF0181">
            <w:pPr>
              <w:spacing w:after="0" w:line="240" w:lineRule="auto"/>
              <w:jc w:val="center"/>
              <w:rPr>
                <w:rFonts w:ascii="Calibri" w:eastAsia="Times New Roman" w:hAnsi="Calibri" w:cs="Calibri"/>
                <w:b/>
                <w:bCs/>
                <w:color w:val="000000"/>
                <w:sz w:val="20"/>
                <w:szCs w:val="20"/>
                <w:vertAlign w:val="subscript"/>
              </w:rPr>
            </w:pP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w:t>
            </w:r>
          </w:p>
        </w:tc>
        <w:tc>
          <w:tcPr>
            <w:tcW w:w="2070" w:type="dxa"/>
            <w:tcBorders>
              <w:top w:val="single" w:sz="4" w:space="0" w:color="auto"/>
              <w:left w:val="nil"/>
              <w:bottom w:val="single" w:sz="4" w:space="0" w:color="auto"/>
              <w:right w:val="nil"/>
            </w:tcBorders>
          </w:tcPr>
          <w:p w14:paraId="1DEF7D4F" w14:textId="23E01A00" w:rsidR="0082391E" w:rsidRPr="00DF0181" w:rsidRDefault="0082391E" w:rsidP="00DF0181">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Dates (2019</w:t>
            </w:r>
            <w:r w:rsidR="007A5611">
              <w:rPr>
                <w:rFonts w:ascii="Calibri" w:eastAsia="Times New Roman" w:hAnsi="Calibri" w:cs="Calibri"/>
                <w:b/>
                <w:bCs/>
                <w:color w:val="000000"/>
                <w:sz w:val="20"/>
                <w:szCs w:val="20"/>
              </w:rPr>
              <w:t>, except where noted</w:t>
            </w:r>
            <w:r>
              <w:rPr>
                <w:rFonts w:ascii="Calibri" w:eastAsia="Times New Roman" w:hAnsi="Calibri" w:cs="Calibri"/>
                <w:b/>
                <w:bCs/>
                <w:color w:val="000000"/>
                <w:sz w:val="20"/>
                <w:szCs w:val="20"/>
              </w:rPr>
              <w:t>)</w:t>
            </w:r>
          </w:p>
        </w:tc>
        <w:tc>
          <w:tcPr>
            <w:tcW w:w="990" w:type="dxa"/>
            <w:tcBorders>
              <w:top w:val="single" w:sz="4" w:space="0" w:color="auto"/>
              <w:left w:val="nil"/>
              <w:bottom w:val="single" w:sz="4" w:space="0" w:color="auto"/>
              <w:right w:val="nil"/>
            </w:tcBorders>
            <w:shd w:val="clear" w:color="auto" w:fill="auto"/>
            <w:vAlign w:val="center"/>
            <w:hideMark/>
          </w:tcPr>
          <w:p w14:paraId="53187411" w14:textId="2EC385C4"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Latitude</w:t>
            </w:r>
          </w:p>
        </w:tc>
        <w:tc>
          <w:tcPr>
            <w:tcW w:w="1260" w:type="dxa"/>
            <w:tcBorders>
              <w:top w:val="single" w:sz="4" w:space="0" w:color="auto"/>
              <w:left w:val="nil"/>
              <w:bottom w:val="single" w:sz="4" w:space="0" w:color="auto"/>
              <w:right w:val="nil"/>
            </w:tcBorders>
            <w:shd w:val="clear" w:color="auto" w:fill="auto"/>
            <w:vAlign w:val="center"/>
            <w:hideMark/>
          </w:tcPr>
          <w:p w14:paraId="6C297F26" w14:textId="77777777" w:rsidR="0082391E" w:rsidRPr="00DF0181" w:rsidRDefault="0082391E" w:rsidP="00DF0181">
            <w:pPr>
              <w:spacing w:after="0" w:line="240" w:lineRule="auto"/>
              <w:jc w:val="center"/>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Longitude</w:t>
            </w:r>
          </w:p>
        </w:tc>
      </w:tr>
      <w:tr w:rsidR="0082391E" w:rsidRPr="00DF0181" w14:paraId="03031C31" w14:textId="77777777" w:rsidTr="001E40C6">
        <w:trPr>
          <w:trHeight w:val="320"/>
        </w:trPr>
        <w:tc>
          <w:tcPr>
            <w:tcW w:w="1080" w:type="dxa"/>
            <w:tcBorders>
              <w:top w:val="single" w:sz="4" w:space="0" w:color="auto"/>
              <w:left w:val="nil"/>
              <w:bottom w:val="nil"/>
              <w:right w:val="nil"/>
            </w:tcBorders>
            <w:shd w:val="clear" w:color="auto" w:fill="auto"/>
            <w:noWrap/>
            <w:vAlign w:val="center"/>
            <w:hideMark/>
          </w:tcPr>
          <w:p w14:paraId="0470E3F2" w14:textId="77777777" w:rsidR="0082391E" w:rsidRPr="00DF0181" w:rsidRDefault="0082391E" w:rsidP="00DF0181">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1890" w:type="dxa"/>
            <w:tcBorders>
              <w:top w:val="single" w:sz="4" w:space="0" w:color="auto"/>
              <w:left w:val="nil"/>
              <w:bottom w:val="nil"/>
              <w:right w:val="nil"/>
            </w:tcBorders>
            <w:shd w:val="clear" w:color="auto" w:fill="auto"/>
            <w:noWrap/>
            <w:vAlign w:val="center"/>
          </w:tcPr>
          <w:p w14:paraId="79E58025" w14:textId="49489E57" w:rsidR="0082391E" w:rsidRPr="00DF0181" w:rsidRDefault="0082391E" w:rsidP="00DF0181">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738" w:type="dxa"/>
            <w:tcBorders>
              <w:top w:val="single" w:sz="4" w:space="0" w:color="auto"/>
              <w:left w:val="nil"/>
              <w:bottom w:val="nil"/>
              <w:right w:val="nil"/>
            </w:tcBorders>
            <w:shd w:val="clear" w:color="auto" w:fill="auto"/>
            <w:noWrap/>
            <w:vAlign w:val="center"/>
            <w:hideMark/>
          </w:tcPr>
          <w:p w14:paraId="74720559" w14:textId="77777777"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single" w:sz="4" w:space="0" w:color="auto"/>
              <w:left w:val="nil"/>
              <w:bottom w:val="nil"/>
              <w:right w:val="nil"/>
            </w:tcBorders>
            <w:vAlign w:val="center"/>
          </w:tcPr>
          <w:p w14:paraId="02AA7A29" w14:textId="7FCE27F2"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single" w:sz="4" w:space="0" w:color="auto"/>
              <w:left w:val="nil"/>
              <w:bottom w:val="nil"/>
              <w:right w:val="nil"/>
            </w:tcBorders>
            <w:vAlign w:val="center"/>
          </w:tcPr>
          <w:p w14:paraId="2A44BD19" w14:textId="57C73ACE" w:rsidR="0082391E" w:rsidRPr="00DF0181" w:rsidRDefault="0082391E" w:rsidP="001E40C6">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11/20 and 11/25</w:t>
            </w:r>
          </w:p>
        </w:tc>
        <w:tc>
          <w:tcPr>
            <w:tcW w:w="990" w:type="dxa"/>
            <w:tcBorders>
              <w:top w:val="single" w:sz="4" w:space="0" w:color="auto"/>
              <w:left w:val="nil"/>
              <w:bottom w:val="nil"/>
              <w:right w:val="nil"/>
            </w:tcBorders>
            <w:shd w:val="clear" w:color="auto" w:fill="auto"/>
            <w:noWrap/>
            <w:vAlign w:val="center"/>
            <w:hideMark/>
          </w:tcPr>
          <w:p w14:paraId="63BE568D" w14:textId="2B7E08C6"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45.69</w:t>
            </w:r>
            <w:r w:rsidR="006B60DE">
              <w:rPr>
                <w:rFonts w:ascii="Calibri" w:eastAsia="Calibri" w:hAnsi="Calibri" w:cs="Calibri"/>
                <w:color w:val="000000"/>
                <w:sz w:val="20"/>
                <w:szCs w:val="20"/>
              </w:rPr>
              <w:t>74</w:t>
            </w:r>
          </w:p>
        </w:tc>
        <w:tc>
          <w:tcPr>
            <w:tcW w:w="1260" w:type="dxa"/>
            <w:tcBorders>
              <w:top w:val="single" w:sz="4" w:space="0" w:color="auto"/>
              <w:left w:val="nil"/>
              <w:bottom w:val="nil"/>
              <w:right w:val="nil"/>
            </w:tcBorders>
            <w:shd w:val="clear" w:color="auto" w:fill="auto"/>
            <w:noWrap/>
            <w:vAlign w:val="center"/>
            <w:hideMark/>
          </w:tcPr>
          <w:p w14:paraId="180B4281" w14:textId="1D237078" w:rsidR="0082391E" w:rsidRPr="00DF0181" w:rsidRDefault="0082391E" w:rsidP="001E40C6">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sidR="006B60DE">
              <w:rPr>
                <w:rFonts w:ascii="Calibri" w:eastAsia="Calibri" w:hAnsi="Calibri" w:cs="Calibri"/>
                <w:color w:val="000000"/>
                <w:sz w:val="20"/>
                <w:szCs w:val="20"/>
              </w:rPr>
              <w:t>494</w:t>
            </w:r>
          </w:p>
        </w:tc>
      </w:tr>
      <w:tr w:rsidR="005458A0" w:rsidRPr="00DF0181" w14:paraId="0744A927" w14:textId="77777777" w:rsidTr="005458A0">
        <w:trPr>
          <w:trHeight w:val="320"/>
        </w:trPr>
        <w:tc>
          <w:tcPr>
            <w:tcW w:w="1080" w:type="dxa"/>
            <w:tcBorders>
              <w:top w:val="nil"/>
              <w:left w:val="nil"/>
              <w:bottom w:val="nil"/>
              <w:right w:val="nil"/>
            </w:tcBorders>
            <w:shd w:val="clear" w:color="auto" w:fill="auto"/>
            <w:noWrap/>
            <w:vAlign w:val="center"/>
          </w:tcPr>
          <w:p w14:paraId="08AC4D19" w14:textId="4F99FBF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tcPr>
          <w:p w14:paraId="551663C4" w14:textId="616412A3" w:rsidR="005458A0"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738" w:type="dxa"/>
            <w:tcBorders>
              <w:top w:val="nil"/>
              <w:left w:val="nil"/>
              <w:bottom w:val="nil"/>
              <w:right w:val="nil"/>
            </w:tcBorders>
            <w:shd w:val="clear" w:color="auto" w:fill="auto"/>
            <w:noWrap/>
            <w:vAlign w:val="center"/>
          </w:tcPr>
          <w:p w14:paraId="56FE2C12" w14:textId="572BE43C"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6FED8E85" w14:textId="49DFB6A6"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0781784F" w14:textId="266EEAE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11/14 – 11/26</w:t>
            </w:r>
          </w:p>
        </w:tc>
        <w:tc>
          <w:tcPr>
            <w:tcW w:w="990" w:type="dxa"/>
            <w:tcBorders>
              <w:top w:val="nil"/>
              <w:left w:val="nil"/>
              <w:bottom w:val="nil"/>
              <w:right w:val="nil"/>
            </w:tcBorders>
            <w:shd w:val="clear" w:color="auto" w:fill="auto"/>
            <w:noWrap/>
            <w:vAlign w:val="center"/>
          </w:tcPr>
          <w:p w14:paraId="0CF12912" w14:textId="083574C9"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45.5</w:t>
            </w:r>
            <w:r>
              <w:rPr>
                <w:rFonts w:ascii="Calibri" w:eastAsia="Calibri" w:hAnsi="Calibri" w:cs="Calibri"/>
                <w:color w:val="000000"/>
                <w:sz w:val="20"/>
                <w:szCs w:val="20"/>
              </w:rPr>
              <w:t>701</w:t>
            </w:r>
          </w:p>
        </w:tc>
        <w:tc>
          <w:tcPr>
            <w:tcW w:w="1260" w:type="dxa"/>
            <w:tcBorders>
              <w:top w:val="nil"/>
              <w:left w:val="nil"/>
              <w:bottom w:val="nil"/>
              <w:right w:val="nil"/>
            </w:tcBorders>
            <w:shd w:val="clear" w:color="auto" w:fill="auto"/>
            <w:noWrap/>
            <w:vAlign w:val="center"/>
          </w:tcPr>
          <w:p w14:paraId="1AC15E20" w14:textId="05CDFB98"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736</w:t>
            </w:r>
          </w:p>
        </w:tc>
      </w:tr>
      <w:tr w:rsidR="005458A0" w:rsidRPr="00DF0181" w14:paraId="5DFB91AA" w14:textId="77777777" w:rsidTr="001E40C6">
        <w:trPr>
          <w:trHeight w:val="320"/>
        </w:trPr>
        <w:tc>
          <w:tcPr>
            <w:tcW w:w="1080" w:type="dxa"/>
            <w:tcBorders>
              <w:top w:val="nil"/>
              <w:left w:val="nil"/>
              <w:bottom w:val="nil"/>
              <w:right w:val="nil"/>
            </w:tcBorders>
            <w:shd w:val="clear" w:color="auto" w:fill="auto"/>
            <w:noWrap/>
            <w:vAlign w:val="center"/>
            <w:hideMark/>
          </w:tcPr>
          <w:p w14:paraId="295D48A9" w14:textId="553A999A"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1890" w:type="dxa"/>
            <w:tcBorders>
              <w:top w:val="nil"/>
              <w:left w:val="nil"/>
              <w:bottom w:val="nil"/>
              <w:right w:val="nil"/>
            </w:tcBorders>
            <w:shd w:val="clear" w:color="auto" w:fill="auto"/>
            <w:noWrap/>
            <w:vAlign w:val="center"/>
            <w:hideMark/>
          </w:tcPr>
          <w:p w14:paraId="7AB95276"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Kilchis River</w:t>
            </w:r>
          </w:p>
        </w:tc>
        <w:tc>
          <w:tcPr>
            <w:tcW w:w="738" w:type="dxa"/>
            <w:tcBorders>
              <w:top w:val="nil"/>
              <w:left w:val="nil"/>
              <w:bottom w:val="nil"/>
              <w:right w:val="nil"/>
            </w:tcBorders>
            <w:shd w:val="clear" w:color="auto" w:fill="auto"/>
            <w:noWrap/>
            <w:vAlign w:val="center"/>
            <w:hideMark/>
          </w:tcPr>
          <w:p w14:paraId="329D6C42"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50</w:t>
            </w:r>
          </w:p>
        </w:tc>
        <w:tc>
          <w:tcPr>
            <w:tcW w:w="1422" w:type="dxa"/>
            <w:tcBorders>
              <w:top w:val="nil"/>
              <w:left w:val="nil"/>
              <w:bottom w:val="nil"/>
              <w:right w:val="nil"/>
            </w:tcBorders>
            <w:vAlign w:val="center"/>
          </w:tcPr>
          <w:p w14:paraId="3822E259" w14:textId="66579BE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25:25:0</w:t>
            </w:r>
          </w:p>
        </w:tc>
        <w:tc>
          <w:tcPr>
            <w:tcW w:w="2070" w:type="dxa"/>
            <w:tcBorders>
              <w:top w:val="nil"/>
              <w:left w:val="nil"/>
              <w:bottom w:val="nil"/>
              <w:right w:val="nil"/>
            </w:tcBorders>
            <w:vAlign w:val="center"/>
          </w:tcPr>
          <w:p w14:paraId="597F69F3" w14:textId="6FB7A99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11/19 and 11/25</w:t>
            </w:r>
          </w:p>
        </w:tc>
        <w:tc>
          <w:tcPr>
            <w:tcW w:w="990" w:type="dxa"/>
            <w:tcBorders>
              <w:top w:val="nil"/>
              <w:left w:val="nil"/>
              <w:bottom w:val="nil"/>
              <w:right w:val="nil"/>
            </w:tcBorders>
            <w:shd w:val="clear" w:color="auto" w:fill="auto"/>
            <w:noWrap/>
            <w:vAlign w:val="center"/>
            <w:hideMark/>
          </w:tcPr>
          <w:p w14:paraId="47B31647" w14:textId="739E6B94"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5081</w:t>
            </w:r>
          </w:p>
        </w:tc>
        <w:tc>
          <w:tcPr>
            <w:tcW w:w="1260" w:type="dxa"/>
            <w:tcBorders>
              <w:top w:val="nil"/>
              <w:left w:val="nil"/>
              <w:bottom w:val="nil"/>
              <w:right w:val="nil"/>
            </w:tcBorders>
            <w:shd w:val="clear" w:color="auto" w:fill="auto"/>
            <w:noWrap/>
            <w:vAlign w:val="center"/>
            <w:hideMark/>
          </w:tcPr>
          <w:p w14:paraId="3C6A884C" w14:textId="1F92119E"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-123.8</w:t>
            </w:r>
            <w:r>
              <w:rPr>
                <w:rFonts w:ascii="Calibri" w:eastAsia="Calibri" w:hAnsi="Calibri" w:cs="Calibri"/>
                <w:color w:val="000000"/>
                <w:sz w:val="20"/>
                <w:szCs w:val="20"/>
              </w:rPr>
              <w:t>353</w:t>
            </w:r>
          </w:p>
        </w:tc>
      </w:tr>
      <w:tr w:rsidR="005458A0" w:rsidRPr="00DF0181" w14:paraId="0F2BDA6F" w14:textId="77777777" w:rsidTr="001E40C6">
        <w:trPr>
          <w:trHeight w:val="320"/>
        </w:trPr>
        <w:tc>
          <w:tcPr>
            <w:tcW w:w="1080" w:type="dxa"/>
            <w:tcBorders>
              <w:top w:val="nil"/>
              <w:left w:val="nil"/>
              <w:bottom w:val="nil"/>
              <w:right w:val="nil"/>
            </w:tcBorders>
            <w:shd w:val="clear" w:color="auto" w:fill="auto"/>
            <w:noWrap/>
            <w:vAlign w:val="center"/>
            <w:hideMark/>
          </w:tcPr>
          <w:p w14:paraId="555EE88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Netarts</w:t>
            </w:r>
          </w:p>
        </w:tc>
        <w:tc>
          <w:tcPr>
            <w:tcW w:w="1890" w:type="dxa"/>
            <w:tcBorders>
              <w:top w:val="nil"/>
              <w:left w:val="nil"/>
              <w:bottom w:val="nil"/>
              <w:right w:val="nil"/>
            </w:tcBorders>
            <w:shd w:val="clear" w:color="auto" w:fill="auto"/>
            <w:noWrap/>
            <w:vAlign w:val="center"/>
            <w:hideMark/>
          </w:tcPr>
          <w:p w14:paraId="350BE8C6" w14:textId="706AF79D"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738" w:type="dxa"/>
            <w:tcBorders>
              <w:top w:val="nil"/>
              <w:left w:val="nil"/>
              <w:bottom w:val="nil"/>
              <w:right w:val="nil"/>
            </w:tcBorders>
            <w:shd w:val="clear" w:color="auto" w:fill="auto"/>
            <w:noWrap/>
            <w:vAlign w:val="center"/>
            <w:hideMark/>
          </w:tcPr>
          <w:p w14:paraId="24EDCA53"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26</w:t>
            </w:r>
          </w:p>
        </w:tc>
        <w:tc>
          <w:tcPr>
            <w:tcW w:w="1422" w:type="dxa"/>
            <w:tcBorders>
              <w:top w:val="nil"/>
              <w:left w:val="nil"/>
              <w:bottom w:val="nil"/>
              <w:right w:val="nil"/>
            </w:tcBorders>
            <w:vAlign w:val="center"/>
          </w:tcPr>
          <w:p w14:paraId="534E1831" w14:textId="124BF50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9:17:0</w:t>
            </w:r>
          </w:p>
        </w:tc>
        <w:tc>
          <w:tcPr>
            <w:tcW w:w="2070" w:type="dxa"/>
            <w:tcBorders>
              <w:top w:val="nil"/>
              <w:left w:val="nil"/>
              <w:bottom w:val="nil"/>
              <w:right w:val="nil"/>
            </w:tcBorders>
            <w:vAlign w:val="center"/>
          </w:tcPr>
          <w:p w14:paraId="034C43DE" w14:textId="7D4AB62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12/11</w:t>
            </w:r>
          </w:p>
        </w:tc>
        <w:tc>
          <w:tcPr>
            <w:tcW w:w="990" w:type="dxa"/>
            <w:tcBorders>
              <w:top w:val="nil"/>
              <w:left w:val="nil"/>
              <w:bottom w:val="nil"/>
              <w:right w:val="nil"/>
            </w:tcBorders>
            <w:shd w:val="clear" w:color="auto" w:fill="auto"/>
            <w:noWrap/>
            <w:vAlign w:val="center"/>
            <w:hideMark/>
          </w:tcPr>
          <w:p w14:paraId="153CBF20" w14:textId="195312E9"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45.</w:t>
            </w:r>
            <w:r>
              <w:rPr>
                <w:rFonts w:ascii="Calibri" w:eastAsia="Calibri" w:hAnsi="Calibri" w:cs="Calibri"/>
                <w:color w:val="000000"/>
                <w:sz w:val="20"/>
                <w:szCs w:val="20"/>
              </w:rPr>
              <w:t>3939</w:t>
            </w:r>
          </w:p>
        </w:tc>
        <w:tc>
          <w:tcPr>
            <w:tcW w:w="1260" w:type="dxa"/>
            <w:tcBorders>
              <w:top w:val="nil"/>
              <w:left w:val="nil"/>
              <w:bottom w:val="nil"/>
              <w:right w:val="nil"/>
            </w:tcBorders>
            <w:shd w:val="clear" w:color="auto" w:fill="auto"/>
            <w:noWrap/>
            <w:vAlign w:val="center"/>
            <w:hideMark/>
          </w:tcPr>
          <w:p w14:paraId="567CDCB4" w14:textId="2309264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-123.9</w:t>
            </w:r>
            <w:r>
              <w:rPr>
                <w:rFonts w:ascii="Calibri" w:eastAsia="Calibri" w:hAnsi="Calibri" w:cs="Calibri"/>
                <w:color w:val="000000"/>
                <w:sz w:val="20"/>
                <w:szCs w:val="20"/>
              </w:rPr>
              <w:t>345</w:t>
            </w:r>
          </w:p>
        </w:tc>
      </w:tr>
      <w:tr w:rsidR="005458A0" w:rsidRPr="00DF0181" w14:paraId="0E24A925" w14:textId="77777777" w:rsidTr="001E40C6">
        <w:trPr>
          <w:trHeight w:val="320"/>
        </w:trPr>
        <w:tc>
          <w:tcPr>
            <w:tcW w:w="1080" w:type="dxa"/>
            <w:tcBorders>
              <w:top w:val="nil"/>
              <w:left w:val="nil"/>
              <w:bottom w:val="nil"/>
              <w:right w:val="nil"/>
            </w:tcBorders>
            <w:shd w:val="clear" w:color="auto" w:fill="auto"/>
            <w:noWrap/>
            <w:vAlign w:val="center"/>
            <w:hideMark/>
          </w:tcPr>
          <w:p w14:paraId="20677D2A"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1890" w:type="dxa"/>
            <w:tcBorders>
              <w:top w:val="nil"/>
              <w:left w:val="nil"/>
              <w:bottom w:val="nil"/>
              <w:right w:val="nil"/>
            </w:tcBorders>
            <w:shd w:val="clear" w:color="auto" w:fill="auto"/>
            <w:noWrap/>
            <w:vAlign w:val="center"/>
            <w:hideMark/>
          </w:tcPr>
          <w:p w14:paraId="3D396782" w14:textId="1BBA2771"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738" w:type="dxa"/>
            <w:tcBorders>
              <w:top w:val="nil"/>
              <w:left w:val="nil"/>
              <w:bottom w:val="nil"/>
              <w:right w:val="nil"/>
            </w:tcBorders>
            <w:shd w:val="clear" w:color="auto" w:fill="auto"/>
            <w:noWrap/>
            <w:vAlign w:val="center"/>
            <w:hideMark/>
          </w:tcPr>
          <w:p w14:paraId="5E44C95B"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422" w:type="dxa"/>
            <w:tcBorders>
              <w:top w:val="nil"/>
              <w:left w:val="nil"/>
              <w:bottom w:val="nil"/>
              <w:right w:val="nil"/>
            </w:tcBorders>
            <w:vAlign w:val="center"/>
          </w:tcPr>
          <w:p w14:paraId="6A177B3F" w14:textId="45AC0936"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2070" w:type="dxa"/>
            <w:tcBorders>
              <w:top w:val="nil"/>
              <w:left w:val="nil"/>
              <w:bottom w:val="nil"/>
              <w:right w:val="nil"/>
            </w:tcBorders>
            <w:vAlign w:val="center"/>
          </w:tcPr>
          <w:p w14:paraId="2BE71317" w14:textId="7D568D7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w:t>
            </w:r>
          </w:p>
        </w:tc>
        <w:tc>
          <w:tcPr>
            <w:tcW w:w="990" w:type="dxa"/>
            <w:tcBorders>
              <w:top w:val="nil"/>
              <w:left w:val="nil"/>
              <w:bottom w:val="nil"/>
              <w:right w:val="nil"/>
            </w:tcBorders>
            <w:shd w:val="clear" w:color="auto" w:fill="auto"/>
            <w:noWrap/>
            <w:vAlign w:val="center"/>
            <w:hideMark/>
          </w:tcPr>
          <w:p w14:paraId="168C1D14" w14:textId="310D222B"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8743</w:t>
            </w:r>
          </w:p>
        </w:tc>
        <w:tc>
          <w:tcPr>
            <w:tcW w:w="1260" w:type="dxa"/>
            <w:tcBorders>
              <w:top w:val="nil"/>
              <w:left w:val="nil"/>
              <w:bottom w:val="nil"/>
              <w:right w:val="nil"/>
            </w:tcBorders>
            <w:shd w:val="clear" w:color="auto" w:fill="auto"/>
            <w:noWrap/>
            <w:vAlign w:val="center"/>
            <w:hideMark/>
          </w:tcPr>
          <w:p w14:paraId="18444556" w14:textId="5FE498F2"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3.9219</w:t>
            </w:r>
          </w:p>
        </w:tc>
      </w:tr>
      <w:tr w:rsidR="005458A0" w:rsidRPr="00DF0181" w14:paraId="4DD3E817" w14:textId="77777777" w:rsidTr="005458A0">
        <w:trPr>
          <w:trHeight w:val="320"/>
        </w:trPr>
        <w:tc>
          <w:tcPr>
            <w:tcW w:w="1080" w:type="dxa"/>
            <w:tcBorders>
              <w:top w:val="nil"/>
              <w:left w:val="nil"/>
              <w:right w:val="nil"/>
            </w:tcBorders>
            <w:shd w:val="clear" w:color="auto" w:fill="auto"/>
            <w:noWrap/>
            <w:vAlign w:val="center"/>
          </w:tcPr>
          <w:p w14:paraId="79C62E21" w14:textId="10F989A6"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tcPr>
          <w:p w14:paraId="42E49755" w14:textId="50225C74"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738" w:type="dxa"/>
            <w:tcBorders>
              <w:top w:val="nil"/>
              <w:left w:val="nil"/>
              <w:right w:val="nil"/>
            </w:tcBorders>
            <w:shd w:val="clear" w:color="auto" w:fill="auto"/>
            <w:noWrap/>
            <w:vAlign w:val="center"/>
          </w:tcPr>
          <w:p w14:paraId="568E6EB8" w14:textId="51419BFE"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1422" w:type="dxa"/>
            <w:tcBorders>
              <w:top w:val="nil"/>
              <w:left w:val="nil"/>
              <w:right w:val="nil"/>
            </w:tcBorders>
            <w:vAlign w:val="center"/>
          </w:tcPr>
          <w:p w14:paraId="313A76B1" w14:textId="5D0A2E8C"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5:5:0</w:t>
            </w:r>
          </w:p>
        </w:tc>
        <w:tc>
          <w:tcPr>
            <w:tcW w:w="2070" w:type="dxa"/>
            <w:tcBorders>
              <w:top w:val="nil"/>
              <w:left w:val="nil"/>
              <w:right w:val="nil"/>
            </w:tcBorders>
            <w:vAlign w:val="center"/>
          </w:tcPr>
          <w:p w14:paraId="2AE822B8" w14:textId="6AA89171"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12/10</w:t>
            </w:r>
          </w:p>
        </w:tc>
        <w:tc>
          <w:tcPr>
            <w:tcW w:w="990" w:type="dxa"/>
            <w:tcBorders>
              <w:top w:val="nil"/>
              <w:left w:val="nil"/>
              <w:right w:val="nil"/>
            </w:tcBorders>
            <w:shd w:val="clear" w:color="auto" w:fill="auto"/>
            <w:noWrap/>
            <w:vAlign w:val="center"/>
          </w:tcPr>
          <w:p w14:paraId="2688AC16" w14:textId="5FE07B0F"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44.6</w:t>
            </w:r>
            <w:r>
              <w:rPr>
                <w:rFonts w:ascii="Calibri" w:eastAsia="Calibri" w:hAnsi="Calibri" w:cs="Calibri"/>
                <w:color w:val="000000"/>
                <w:sz w:val="20"/>
                <w:szCs w:val="20"/>
              </w:rPr>
              <w:t>636</w:t>
            </w:r>
          </w:p>
        </w:tc>
        <w:tc>
          <w:tcPr>
            <w:tcW w:w="1260" w:type="dxa"/>
            <w:tcBorders>
              <w:top w:val="nil"/>
              <w:left w:val="nil"/>
              <w:right w:val="nil"/>
            </w:tcBorders>
            <w:shd w:val="clear" w:color="auto" w:fill="auto"/>
            <w:noWrap/>
            <w:vAlign w:val="center"/>
          </w:tcPr>
          <w:p w14:paraId="643E8728" w14:textId="41DDD494" w:rsidR="005458A0" w:rsidRPr="00DF0181" w:rsidRDefault="005458A0" w:rsidP="005458A0">
            <w:pPr>
              <w:spacing w:after="0" w:line="240" w:lineRule="auto"/>
              <w:jc w:val="center"/>
              <w:rPr>
                <w:rFonts w:ascii="Calibri" w:eastAsia="Calibri"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3.8493</w:t>
            </w:r>
          </w:p>
        </w:tc>
      </w:tr>
      <w:tr w:rsidR="005458A0" w:rsidRPr="00DF0181" w14:paraId="14C1D711" w14:textId="77777777" w:rsidTr="001E40C6">
        <w:trPr>
          <w:trHeight w:val="320"/>
        </w:trPr>
        <w:tc>
          <w:tcPr>
            <w:tcW w:w="1080" w:type="dxa"/>
            <w:tcBorders>
              <w:top w:val="nil"/>
              <w:left w:val="nil"/>
              <w:right w:val="nil"/>
            </w:tcBorders>
            <w:shd w:val="clear" w:color="auto" w:fill="auto"/>
            <w:noWrap/>
            <w:vAlign w:val="center"/>
            <w:hideMark/>
          </w:tcPr>
          <w:p w14:paraId="2F79AD0F"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1890" w:type="dxa"/>
            <w:tcBorders>
              <w:top w:val="nil"/>
              <w:left w:val="nil"/>
              <w:right w:val="nil"/>
            </w:tcBorders>
            <w:shd w:val="clear" w:color="auto" w:fill="auto"/>
            <w:noWrap/>
            <w:vAlign w:val="center"/>
            <w:hideMark/>
          </w:tcPr>
          <w:p w14:paraId="69F0F043" w14:textId="7F2221A3"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738" w:type="dxa"/>
            <w:tcBorders>
              <w:top w:val="nil"/>
              <w:left w:val="nil"/>
              <w:right w:val="nil"/>
            </w:tcBorders>
            <w:shd w:val="clear" w:color="auto" w:fill="auto"/>
            <w:noWrap/>
            <w:vAlign w:val="center"/>
            <w:hideMark/>
          </w:tcPr>
          <w:p w14:paraId="5B3E360C" w14:textId="74A77249"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64</w:t>
            </w:r>
          </w:p>
        </w:tc>
        <w:tc>
          <w:tcPr>
            <w:tcW w:w="1422" w:type="dxa"/>
            <w:tcBorders>
              <w:top w:val="nil"/>
              <w:left w:val="nil"/>
              <w:right w:val="nil"/>
            </w:tcBorders>
            <w:vAlign w:val="center"/>
          </w:tcPr>
          <w:p w14:paraId="2B8A0311" w14:textId="0964430F"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32:31:1</w:t>
            </w:r>
          </w:p>
        </w:tc>
        <w:tc>
          <w:tcPr>
            <w:tcW w:w="2070" w:type="dxa"/>
            <w:tcBorders>
              <w:top w:val="nil"/>
              <w:left w:val="nil"/>
              <w:right w:val="nil"/>
            </w:tcBorders>
            <w:vAlign w:val="center"/>
          </w:tcPr>
          <w:p w14:paraId="16C5F8FB" w14:textId="2A79C9B3"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11/27 – 12/10</w:t>
            </w:r>
          </w:p>
        </w:tc>
        <w:tc>
          <w:tcPr>
            <w:tcW w:w="990" w:type="dxa"/>
            <w:tcBorders>
              <w:top w:val="nil"/>
              <w:left w:val="nil"/>
              <w:right w:val="nil"/>
            </w:tcBorders>
            <w:shd w:val="clear" w:color="auto" w:fill="auto"/>
            <w:noWrap/>
            <w:vAlign w:val="center"/>
            <w:hideMark/>
          </w:tcPr>
          <w:p w14:paraId="3ACF2C39" w14:textId="5FCC6723"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44.</w:t>
            </w:r>
            <w:r>
              <w:rPr>
                <w:rFonts w:ascii="Calibri" w:eastAsia="Calibri" w:hAnsi="Calibri" w:cs="Calibri"/>
                <w:color w:val="000000"/>
                <w:sz w:val="20"/>
                <w:szCs w:val="20"/>
              </w:rPr>
              <w:t>5839</w:t>
            </w:r>
          </w:p>
        </w:tc>
        <w:tc>
          <w:tcPr>
            <w:tcW w:w="1260" w:type="dxa"/>
            <w:tcBorders>
              <w:top w:val="nil"/>
              <w:left w:val="nil"/>
              <w:right w:val="nil"/>
            </w:tcBorders>
            <w:shd w:val="clear" w:color="auto" w:fill="auto"/>
            <w:noWrap/>
            <w:vAlign w:val="center"/>
            <w:hideMark/>
          </w:tcPr>
          <w:p w14:paraId="38E06CFC" w14:textId="3F9D80C8"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w:t>
            </w:r>
            <w:r>
              <w:rPr>
                <w:rFonts w:ascii="Calibri" w:eastAsia="Calibri" w:hAnsi="Calibri" w:cs="Calibri"/>
                <w:color w:val="000000"/>
                <w:sz w:val="20"/>
                <w:szCs w:val="20"/>
              </w:rPr>
              <w:t>3.8957</w:t>
            </w:r>
          </w:p>
        </w:tc>
      </w:tr>
      <w:tr w:rsidR="005458A0" w:rsidRPr="00DF0181" w14:paraId="1868045F" w14:textId="77777777" w:rsidTr="00412CF2">
        <w:trPr>
          <w:trHeight w:val="320"/>
        </w:trPr>
        <w:tc>
          <w:tcPr>
            <w:tcW w:w="1080" w:type="dxa"/>
            <w:tcBorders>
              <w:top w:val="nil"/>
              <w:left w:val="nil"/>
              <w:right w:val="nil"/>
            </w:tcBorders>
            <w:shd w:val="clear" w:color="auto" w:fill="auto"/>
            <w:noWrap/>
            <w:vAlign w:val="center"/>
          </w:tcPr>
          <w:p w14:paraId="6489913A" w14:textId="47221BB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Coos</w:t>
            </w:r>
          </w:p>
        </w:tc>
        <w:tc>
          <w:tcPr>
            <w:tcW w:w="1890" w:type="dxa"/>
            <w:tcBorders>
              <w:top w:val="nil"/>
              <w:left w:val="nil"/>
              <w:right w:val="nil"/>
            </w:tcBorders>
            <w:shd w:val="clear" w:color="auto" w:fill="auto"/>
            <w:noWrap/>
            <w:vAlign w:val="center"/>
          </w:tcPr>
          <w:p w14:paraId="0C95524A" w14:textId="028D07E2"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Morgan Creek Hatchery</w:t>
            </w:r>
          </w:p>
        </w:tc>
        <w:tc>
          <w:tcPr>
            <w:tcW w:w="738" w:type="dxa"/>
            <w:tcBorders>
              <w:top w:val="nil"/>
              <w:left w:val="nil"/>
              <w:right w:val="nil"/>
            </w:tcBorders>
            <w:shd w:val="clear" w:color="auto" w:fill="auto"/>
            <w:noWrap/>
            <w:vAlign w:val="center"/>
          </w:tcPr>
          <w:p w14:paraId="578289CB" w14:textId="77740D83" w:rsidR="005458A0"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1422" w:type="dxa"/>
            <w:tcBorders>
              <w:top w:val="nil"/>
              <w:left w:val="nil"/>
              <w:right w:val="nil"/>
            </w:tcBorders>
            <w:vAlign w:val="center"/>
          </w:tcPr>
          <w:p w14:paraId="45ED1154" w14:textId="6C022CD9"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right w:val="nil"/>
            </w:tcBorders>
            <w:vAlign w:val="center"/>
          </w:tcPr>
          <w:p w14:paraId="32BEA287" w14:textId="7A3B340E" w:rsidR="005458A0"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11/23/20</w:t>
            </w:r>
          </w:p>
        </w:tc>
        <w:tc>
          <w:tcPr>
            <w:tcW w:w="990" w:type="dxa"/>
            <w:tcBorders>
              <w:top w:val="nil"/>
              <w:left w:val="nil"/>
              <w:right w:val="nil"/>
            </w:tcBorders>
            <w:shd w:val="clear" w:color="auto" w:fill="auto"/>
            <w:noWrap/>
            <w:vAlign w:val="center"/>
          </w:tcPr>
          <w:p w14:paraId="566DD4CE" w14:textId="3B83F9A4"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43.3390</w:t>
            </w:r>
          </w:p>
        </w:tc>
        <w:tc>
          <w:tcPr>
            <w:tcW w:w="1260" w:type="dxa"/>
            <w:tcBorders>
              <w:top w:val="nil"/>
              <w:left w:val="nil"/>
              <w:right w:val="nil"/>
            </w:tcBorders>
            <w:shd w:val="clear" w:color="auto" w:fill="auto"/>
            <w:noWrap/>
            <w:vAlign w:val="center"/>
          </w:tcPr>
          <w:p w14:paraId="4E89D2C7" w14:textId="244712F1"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-124.0806</w:t>
            </w:r>
          </w:p>
        </w:tc>
      </w:tr>
      <w:tr w:rsidR="005458A0" w:rsidRPr="00DF0181" w14:paraId="3957B5C4" w14:textId="77777777" w:rsidTr="00412CF2">
        <w:trPr>
          <w:trHeight w:val="320"/>
        </w:trPr>
        <w:tc>
          <w:tcPr>
            <w:tcW w:w="1080" w:type="dxa"/>
            <w:tcBorders>
              <w:top w:val="nil"/>
              <w:left w:val="nil"/>
              <w:bottom w:val="single" w:sz="4" w:space="0" w:color="auto"/>
              <w:right w:val="nil"/>
            </w:tcBorders>
            <w:shd w:val="clear" w:color="auto" w:fill="auto"/>
            <w:noWrap/>
            <w:vAlign w:val="center"/>
            <w:hideMark/>
          </w:tcPr>
          <w:p w14:paraId="6B6460A5" w14:textId="77777777"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1890" w:type="dxa"/>
            <w:tcBorders>
              <w:top w:val="nil"/>
              <w:left w:val="nil"/>
              <w:bottom w:val="single" w:sz="4" w:space="0" w:color="auto"/>
              <w:right w:val="nil"/>
            </w:tcBorders>
            <w:shd w:val="clear" w:color="auto" w:fill="auto"/>
            <w:noWrap/>
            <w:vAlign w:val="center"/>
            <w:hideMark/>
          </w:tcPr>
          <w:p w14:paraId="04DC7FFF" w14:textId="57DFE83A"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Noble Creek Hatchery</w:t>
            </w:r>
          </w:p>
        </w:tc>
        <w:tc>
          <w:tcPr>
            <w:tcW w:w="738" w:type="dxa"/>
            <w:tcBorders>
              <w:top w:val="nil"/>
              <w:left w:val="nil"/>
              <w:bottom w:val="single" w:sz="4" w:space="0" w:color="auto"/>
              <w:right w:val="nil"/>
            </w:tcBorders>
            <w:shd w:val="clear" w:color="auto" w:fill="auto"/>
            <w:noWrap/>
            <w:vAlign w:val="center"/>
            <w:hideMark/>
          </w:tcPr>
          <w:p w14:paraId="1A271C67" w14:textId="43DCDB00" w:rsidR="005458A0" w:rsidRPr="00DF0181" w:rsidRDefault="005458A0" w:rsidP="005458A0">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1422" w:type="dxa"/>
            <w:tcBorders>
              <w:top w:val="nil"/>
              <w:left w:val="nil"/>
              <w:bottom w:val="single" w:sz="4" w:space="0" w:color="auto"/>
              <w:right w:val="nil"/>
            </w:tcBorders>
            <w:vAlign w:val="center"/>
          </w:tcPr>
          <w:p w14:paraId="182DD4C1" w14:textId="1DA16B20"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NA</w:t>
            </w:r>
          </w:p>
        </w:tc>
        <w:tc>
          <w:tcPr>
            <w:tcW w:w="2070" w:type="dxa"/>
            <w:tcBorders>
              <w:top w:val="nil"/>
              <w:left w:val="nil"/>
              <w:bottom w:val="single" w:sz="4" w:space="0" w:color="auto"/>
              <w:right w:val="nil"/>
            </w:tcBorders>
            <w:vAlign w:val="center"/>
          </w:tcPr>
          <w:p w14:paraId="1DEF12FF" w14:textId="638F01AE" w:rsidR="005458A0" w:rsidRPr="00DF0181" w:rsidRDefault="005458A0" w:rsidP="005458A0">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10/15/16</w:t>
            </w:r>
          </w:p>
        </w:tc>
        <w:tc>
          <w:tcPr>
            <w:tcW w:w="990" w:type="dxa"/>
            <w:tcBorders>
              <w:top w:val="nil"/>
              <w:left w:val="nil"/>
              <w:bottom w:val="single" w:sz="4" w:space="0" w:color="auto"/>
              <w:right w:val="nil"/>
            </w:tcBorders>
            <w:shd w:val="clear" w:color="auto" w:fill="auto"/>
            <w:noWrap/>
            <w:vAlign w:val="center"/>
            <w:hideMark/>
          </w:tcPr>
          <w:p w14:paraId="26E60E88" w14:textId="510CE411"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43.</w:t>
            </w:r>
            <w:r>
              <w:rPr>
                <w:rFonts w:ascii="Calibri" w:eastAsia="Calibri" w:hAnsi="Calibri" w:cs="Calibri"/>
                <w:color w:val="000000"/>
                <w:sz w:val="20"/>
                <w:szCs w:val="20"/>
              </w:rPr>
              <w:t>2560</w:t>
            </w:r>
          </w:p>
        </w:tc>
        <w:tc>
          <w:tcPr>
            <w:tcW w:w="1260" w:type="dxa"/>
            <w:tcBorders>
              <w:top w:val="nil"/>
              <w:left w:val="nil"/>
              <w:bottom w:val="single" w:sz="4" w:space="0" w:color="auto"/>
              <w:right w:val="nil"/>
            </w:tcBorders>
            <w:shd w:val="clear" w:color="auto" w:fill="auto"/>
            <w:noWrap/>
            <w:vAlign w:val="center"/>
            <w:hideMark/>
          </w:tcPr>
          <w:p w14:paraId="62C84DA6" w14:textId="3F11F320" w:rsidR="005458A0" w:rsidRPr="00DF0181" w:rsidRDefault="005458A0" w:rsidP="005458A0">
            <w:pPr>
              <w:spacing w:after="0" w:line="240" w:lineRule="auto"/>
              <w:jc w:val="center"/>
              <w:rPr>
                <w:rFonts w:ascii="Calibri" w:eastAsia="Times New Roman" w:hAnsi="Calibri" w:cs="Calibri"/>
                <w:color w:val="000000"/>
                <w:sz w:val="20"/>
                <w:szCs w:val="20"/>
              </w:rPr>
            </w:pPr>
            <w:r w:rsidRPr="00DF0181">
              <w:rPr>
                <w:rFonts w:ascii="Calibri" w:eastAsia="Calibri" w:hAnsi="Calibri" w:cs="Calibri"/>
                <w:color w:val="000000"/>
                <w:sz w:val="20"/>
                <w:szCs w:val="20"/>
              </w:rPr>
              <w:t>-124.</w:t>
            </w:r>
            <w:r>
              <w:rPr>
                <w:rFonts w:ascii="Calibri" w:eastAsia="Calibri" w:hAnsi="Calibri" w:cs="Calibri"/>
                <w:color w:val="000000"/>
                <w:sz w:val="20"/>
                <w:szCs w:val="20"/>
              </w:rPr>
              <w:t>1975</w:t>
            </w:r>
          </w:p>
        </w:tc>
      </w:tr>
      <w:bookmarkEnd w:id="75"/>
    </w:tbl>
    <w:p w14:paraId="34F3BFDF" w14:textId="2201513B" w:rsidR="00DF0181" w:rsidRDefault="00DF0181" w:rsidP="00DF0181">
      <w:pPr>
        <w:rPr>
          <w:rFonts w:cstheme="minorHAnsi"/>
          <w:b/>
          <w:bCs/>
        </w:rPr>
      </w:pPr>
    </w:p>
    <w:bookmarkEnd w:id="76"/>
    <w:p w14:paraId="637FB29B" w14:textId="369D7614" w:rsidR="00DF0181" w:rsidRDefault="00DF0181" w:rsidP="00DF0181">
      <w:pPr>
        <w:jc w:val="center"/>
        <w:rPr>
          <w:sz w:val="24"/>
          <w:szCs w:val="24"/>
        </w:rPr>
      </w:pPr>
    </w:p>
    <w:p w14:paraId="0621E925" w14:textId="51087A36" w:rsidR="00582BDB" w:rsidRDefault="006B60DE" w:rsidP="00582BDB">
      <w:pPr>
        <w:jc w:val="center"/>
      </w:pPr>
      <w:r>
        <w:rPr>
          <w:noProof/>
        </w:rPr>
        <w:lastRenderedPageBreak/>
        <w:drawing>
          <wp:inline distT="0" distB="0" distL="0" distR="0" wp14:anchorId="4D455045" wp14:editId="60088B2D">
            <wp:extent cx="4932393" cy="6383127"/>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0984" cy="6394244"/>
                    </a:xfrm>
                    <a:prstGeom prst="rect">
                      <a:avLst/>
                    </a:prstGeom>
                  </pic:spPr>
                </pic:pic>
              </a:graphicData>
            </a:graphic>
          </wp:inline>
        </w:drawing>
      </w:r>
    </w:p>
    <w:p w14:paraId="6E8C5A29" w14:textId="77065E47" w:rsidR="00DF0181" w:rsidRPr="00A44222" w:rsidRDefault="00DF0181" w:rsidP="00DF0181">
      <w:r>
        <w:t>Figure 1</w:t>
      </w:r>
      <w:r w:rsidR="008D4B4D">
        <w:t>.</w:t>
      </w:r>
      <w:r>
        <w:t xml:space="preserve"> Map of </w:t>
      </w:r>
      <w:r w:rsidR="004737F8">
        <w:t>Chum</w:t>
      </w:r>
      <w:r w:rsidR="006B60DE">
        <w:t xml:space="preserve"> </w:t>
      </w:r>
      <w:r w:rsidR="004737F8">
        <w:t>Salmon</w:t>
      </w:r>
      <w:r w:rsidR="006B60DE">
        <w:t xml:space="preserve"> tissue </w:t>
      </w:r>
      <w:r>
        <w:t>sampling locations</w:t>
      </w:r>
      <w:r w:rsidR="00F43B7D">
        <w:t xml:space="preserve"> indicated by the red squares</w:t>
      </w:r>
      <w:r w:rsidR="006B60DE">
        <w:t>.</w:t>
      </w:r>
    </w:p>
    <w:p w14:paraId="77AFFFAD" w14:textId="77777777" w:rsidR="008543B3" w:rsidRDefault="008543B3" w:rsidP="00A44222">
      <w:pPr>
        <w:rPr>
          <w:b/>
          <w:sz w:val="24"/>
          <w:szCs w:val="24"/>
        </w:rPr>
      </w:pPr>
    </w:p>
    <w:p w14:paraId="14143E25" w14:textId="740ED28A" w:rsidR="00A44222" w:rsidRDefault="00A44222" w:rsidP="00A44222">
      <w:pPr>
        <w:rPr>
          <w:b/>
          <w:sz w:val="24"/>
          <w:szCs w:val="24"/>
        </w:rPr>
      </w:pPr>
      <w:r>
        <w:rPr>
          <w:b/>
          <w:sz w:val="24"/>
          <w:szCs w:val="24"/>
        </w:rPr>
        <w:t>Genotyping</w:t>
      </w:r>
    </w:p>
    <w:p w14:paraId="2D08D094" w14:textId="68EF9EA7" w:rsidR="00A44222" w:rsidRPr="00A44222" w:rsidRDefault="00A44222" w:rsidP="00A44222">
      <w:pPr>
        <w:rPr>
          <w:bCs/>
          <w:sz w:val="24"/>
          <w:szCs w:val="24"/>
        </w:rPr>
      </w:pPr>
      <w:r w:rsidRPr="00A44222">
        <w:rPr>
          <w:bCs/>
          <w:sz w:val="24"/>
          <w:szCs w:val="24"/>
        </w:rPr>
        <w:t xml:space="preserve">Genomic DNA was isolated following the protocol of Ivanova </w:t>
      </w:r>
      <w:r w:rsidRPr="00F72F0D">
        <w:rPr>
          <w:bCs/>
          <w:i/>
          <w:iCs/>
          <w:sz w:val="24"/>
          <w:szCs w:val="24"/>
        </w:rPr>
        <w:t>et al.</w:t>
      </w:r>
      <w:r w:rsidRPr="00A44222">
        <w:rPr>
          <w:bCs/>
          <w:sz w:val="24"/>
          <w:szCs w:val="24"/>
        </w:rPr>
        <w:t xml:space="preserve"> </w:t>
      </w:r>
      <w:r w:rsidRPr="00A44222">
        <w:rPr>
          <w:bCs/>
          <w:sz w:val="24"/>
          <w:szCs w:val="24"/>
        </w:rPr>
        <w:fldChar w:fldCharType="begin"/>
      </w:r>
      <w:r w:rsidRPr="00A44222">
        <w:rPr>
          <w:bCs/>
          <w:sz w:val="24"/>
          <w:szCs w:val="24"/>
        </w:rPr>
        <w:instrText xml:space="preserve"> ADDIN EN.CITE &lt;EndNote&gt;&lt;Cite ExcludeAuth="1"&gt;&lt;Author&gt;Ivanova&lt;/Author&gt;&lt;Year&gt;2006&lt;/Year&gt;&lt;RecNum&gt;408&lt;/RecNum&gt;&lt;DisplayText&gt;(2006)&lt;/DisplayText&gt;&lt;record&gt;&lt;rec-number&gt;408&lt;/rec-number&gt;&lt;foreign-keys&gt;&lt;key app="EN" db-id="fstdwt0t3xzrskewzvmxpsf80xx25990rfrd" timestamp="1469166685"&gt;408&lt;/key&gt;&lt;/foreign-keys&gt;&lt;ref-type name="Journal Article"&gt;17&lt;/ref-type&gt;&lt;contributors&gt;&lt;authors&gt;&lt;author&gt;Ivanova, Natalia V.&lt;/author&gt;&lt;author&gt;Dewaard, Jeremy R.&lt;/author&gt;&lt;author&gt;Hebert, Paul D. N.&lt;/author&gt;&lt;/authors&gt;&lt;/contributors&gt;&lt;titles&gt;&lt;title&gt;An inexpensive, automation-friendly protocol for recovering high-quality DNA&lt;/title&gt;&lt;secondary-title&gt;Molecular Ecology Notes&lt;/secondary-title&gt;&lt;/titles&gt;&lt;periodical&gt;&lt;full-title&gt;Molecular Ecology Notes&lt;/full-title&gt;&lt;/periodical&gt;&lt;pages&gt;998-1002&lt;/pages&gt;&lt;volume&gt;6&lt;/volume&gt;&lt;number&gt;4&lt;/number&gt;&lt;keywords&gt;&lt;keyword&gt;DNA barcoding&lt;/keyword&gt;&lt;keyword&gt;DNA extraction&lt;/keyword&gt;&lt;keyword&gt;robotics&lt;/keyword&gt;&lt;keyword&gt;liquid handling&lt;/keyword&gt;&lt;/keywords&gt;&lt;dates&gt;&lt;year&gt;2006&lt;/year&gt;&lt;/dates&gt;&lt;publisher&gt;Blackwell Publishing Ltd&lt;/publisher&gt;&lt;isbn&gt;1471-8286&lt;/isbn&gt;&lt;urls&gt;&lt;related-urls&gt;&lt;url&gt;http://dx.doi.org/10.1111/j.1471-8286.2006.01428.x&lt;/url&gt;&lt;/related-urls&gt;&lt;/urls&gt;&lt;electronic-resource-num&gt;10.1111/j.1471-8286.2006.01428.x&lt;/electronic-resource-num&gt;&lt;/record&gt;&lt;/Cite&gt;&lt;/EndNote&gt;</w:instrText>
      </w:r>
      <w:r w:rsidRPr="00A44222">
        <w:rPr>
          <w:bCs/>
          <w:sz w:val="24"/>
          <w:szCs w:val="24"/>
        </w:rPr>
        <w:fldChar w:fldCharType="separate"/>
      </w:r>
      <w:r w:rsidRPr="00A44222">
        <w:rPr>
          <w:bCs/>
          <w:sz w:val="24"/>
          <w:szCs w:val="24"/>
        </w:rPr>
        <w:t>(2006)</w:t>
      </w:r>
      <w:r w:rsidRPr="00A44222">
        <w:rPr>
          <w:bCs/>
          <w:sz w:val="24"/>
          <w:szCs w:val="24"/>
        </w:rPr>
        <w:fldChar w:fldCharType="end"/>
      </w:r>
      <w:r w:rsidR="0030478B">
        <w:rPr>
          <w:bCs/>
          <w:sz w:val="24"/>
          <w:szCs w:val="24"/>
        </w:rPr>
        <w:t xml:space="preserve">, with one exception: scale samples were homogenized using ceramic beads after proteinase K digestion. </w:t>
      </w:r>
      <w:r w:rsidRPr="00A44222">
        <w:rPr>
          <w:bCs/>
          <w:sz w:val="24"/>
          <w:szCs w:val="24"/>
        </w:rPr>
        <w:t>Samples were genotyped at a panel of previously identified single nucleotide polymorphisms (SNPs) using Genotyping-in-Thousands by sequencing (GT-seq)</w:t>
      </w:r>
      <w:r w:rsidRPr="00A44222">
        <w:rPr>
          <w:bCs/>
          <w:sz w:val="24"/>
          <w:szCs w:val="24"/>
        </w:rPr>
        <w:fldChar w:fldCharType="begin"/>
      </w:r>
      <w:r w:rsidRPr="00A44222">
        <w:rPr>
          <w:bCs/>
          <w:sz w:val="24"/>
          <w:szCs w:val="24"/>
        </w:rPr>
        <w:instrText xml:space="preserve"> ADDIN EN.CITE &lt;EndNote&gt;&lt;Cite&gt;&lt;Author&gt;Campbell&lt;/Author&gt;&lt;Year&gt;2015&lt;/Year&gt;&lt;RecNum&gt;1338&lt;/RecNum&gt;&lt;DisplayText&gt;(Campbell&lt;style face="italic"&gt; et al.&lt;/style&gt; 2015)&lt;/DisplayText&gt;&lt;record&gt;&lt;rec-number&gt;1338&lt;/rec-number&gt;&lt;foreign-keys&gt;&lt;key app="EN" db-id="fstdwt0t3xzrskewzvmxpsf80xx25990rfrd" timestamp="1589994102"&gt;1338&lt;/key&gt;&lt;key app="ENWeb" db-id=""&gt;0&lt;/key&gt;&lt;/foreign-keys&gt;&lt;ref-type name="Journal Article"&gt;17&lt;/ref-type&gt;&lt;contributors&gt;&lt;authors&gt;&lt;author&gt;Campbell, N. R.&lt;/author&gt;&lt;author&gt;Harmon, S. A.&lt;/author&gt;&lt;author&gt;Narum, S. R.&lt;/author&gt;&lt;/authors&gt;&lt;/contributors&gt;&lt;auth-address&gt;Columbia River Inter-Tribal Fish Commission, 3059F National Fish Hatchery Road, Hagerman, ID, 83332, USA.&lt;/auth-address&gt;&lt;titles&gt;&lt;title&gt;Genotyping-in-Thousands by sequencing (GT-seq): A cost effective SNP genotyping method based on custom amplicon sequencing&lt;/title&gt;&lt;secondary-title&gt;Mol Ecol Resour&lt;/secondary-title&gt;&lt;/titles&gt;&lt;periodical&gt;&lt;full-title&gt;Mol Ecol Resour&lt;/full-title&gt;&lt;/periodical&gt;&lt;pages&gt;855-67&lt;/pages&gt;&lt;volume&gt;15&lt;/volume&gt;&lt;number&gt;4&lt;/number&gt;&lt;edition&gt;2014/12/06&lt;/edition&gt;&lt;keywords&gt;&lt;keyword&gt;Animals&lt;/keyword&gt;&lt;keyword&gt;Computational Biology/economics/methods&lt;/keyword&gt;&lt;keyword&gt;Cost-Benefit Analysis&lt;/keyword&gt;&lt;keyword&gt;Genotyping Techniques/*economics/*methods&lt;/keyword&gt;&lt;keyword&gt;High-Throughput Nucleotide Sequencing/*economics/*methods&lt;/keyword&gt;&lt;keyword&gt;Oncorhynchus mykiss/classification/genetics&lt;/keyword&gt;&lt;keyword&gt;*Polymorphism, Single Nucleotide&lt;/keyword&gt;&lt;keyword&gt;GT-seq&lt;/keyword&gt;&lt;keyword&gt;Snp&lt;/keyword&gt;&lt;keyword&gt;amplicon sequencing&lt;/keyword&gt;&lt;keyword&gt;genotyping by sequencing&lt;/keyword&gt;&lt;keyword&gt;next-generation sequencing&lt;/keyword&gt;&lt;/keywords&gt;&lt;dates&gt;&lt;year&gt;2015&lt;/year&gt;&lt;pub-dates&gt;&lt;date&gt;Jul&lt;/date&gt;&lt;/pub-dates&gt;&lt;/dates&gt;&lt;isbn&gt;1755-0998 (Electronic)&amp;#xD;1755-098X (Linking)&lt;/isbn&gt;&lt;accession-num&gt;25476721&lt;/accession-num&gt;&lt;urls&gt;&lt;related-urls&gt;&lt;url&gt;https://www.ncbi.nlm.nih.gov/pubmed/25476721&lt;/url&gt;&lt;/related-urls&gt;&lt;/urls&gt;&lt;electronic-resource-num&gt;10.1111/1755-0998.12357&lt;/electronic-resource-num&gt;&lt;/record&gt;&lt;/Cite&gt;&lt;/EndNote&gt;</w:instrText>
      </w:r>
      <w:r w:rsidRPr="00A44222">
        <w:rPr>
          <w:bCs/>
          <w:sz w:val="24"/>
          <w:szCs w:val="24"/>
        </w:rPr>
        <w:fldChar w:fldCharType="separate"/>
      </w:r>
      <w:r w:rsidRPr="00A44222">
        <w:rPr>
          <w:bCs/>
          <w:sz w:val="24"/>
          <w:szCs w:val="24"/>
        </w:rPr>
        <w:t>(Campbell</w:t>
      </w:r>
      <w:r w:rsidRPr="00A44222">
        <w:rPr>
          <w:bCs/>
          <w:i/>
          <w:sz w:val="24"/>
          <w:szCs w:val="24"/>
        </w:rPr>
        <w:t xml:space="preserve"> et al.</w:t>
      </w:r>
      <w:r w:rsidRPr="00A44222">
        <w:rPr>
          <w:bCs/>
          <w:sz w:val="24"/>
          <w:szCs w:val="24"/>
        </w:rPr>
        <w:t xml:space="preserve"> 2015)</w:t>
      </w:r>
      <w:r w:rsidRPr="00A44222">
        <w:rPr>
          <w:bCs/>
          <w:sz w:val="24"/>
          <w:szCs w:val="24"/>
        </w:rPr>
        <w:fldChar w:fldCharType="end"/>
      </w:r>
      <w:r w:rsidRPr="00A44222">
        <w:rPr>
          <w:bCs/>
          <w:sz w:val="24"/>
          <w:szCs w:val="24"/>
        </w:rPr>
        <w:t xml:space="preserve">. The panel </w:t>
      </w:r>
      <w:r w:rsidRPr="00A44222">
        <w:rPr>
          <w:bCs/>
          <w:sz w:val="24"/>
          <w:szCs w:val="24"/>
        </w:rPr>
        <w:lastRenderedPageBreak/>
        <w:t xml:space="preserve">consisted of 350 genetic markers. These markers target SNPs chosen to conduct genetic stock identification and explore population structure among </w:t>
      </w:r>
      <w:r w:rsidR="004737F8">
        <w:rPr>
          <w:bCs/>
          <w:sz w:val="24"/>
          <w:szCs w:val="24"/>
        </w:rPr>
        <w:t>Chum</w:t>
      </w:r>
      <w:r w:rsidRPr="00A44222">
        <w:rPr>
          <w:bCs/>
          <w:sz w:val="24"/>
          <w:szCs w:val="24"/>
        </w:rPr>
        <w:t xml:space="preserve"> </w:t>
      </w:r>
      <w:r w:rsidR="004737F8">
        <w:rPr>
          <w:bCs/>
          <w:sz w:val="24"/>
          <w:szCs w:val="24"/>
        </w:rPr>
        <w:t>Salmon</w:t>
      </w:r>
      <w:r w:rsidRPr="00A44222">
        <w:rPr>
          <w:bCs/>
          <w:sz w:val="24"/>
          <w:szCs w:val="24"/>
        </w:rPr>
        <w:t xml:space="preserve"> populations in Alaska, British Columbia, </w:t>
      </w:r>
      <w:r w:rsidR="00751730">
        <w:rPr>
          <w:bCs/>
          <w:sz w:val="24"/>
          <w:szCs w:val="24"/>
        </w:rPr>
        <w:t xml:space="preserve">and </w:t>
      </w:r>
      <w:r w:rsidRPr="00A44222">
        <w:rPr>
          <w:bCs/>
          <w:sz w:val="24"/>
          <w:szCs w:val="24"/>
        </w:rPr>
        <w:t xml:space="preserve">Washington </w:t>
      </w:r>
      <w:r w:rsidRPr="00A44222">
        <w:rPr>
          <w:bCs/>
          <w:sz w:val="24"/>
          <w:szCs w:val="24"/>
        </w:rPr>
        <w:fldChar w:fldCharType="begin"/>
      </w:r>
      <w:r w:rsidRPr="00A44222">
        <w:rPr>
          <w:bCs/>
          <w:sz w:val="24"/>
          <w:szCs w:val="24"/>
        </w:rPr>
        <w:instrText xml:space="preserve"> ADDIN EN.CITE &lt;EndNote&gt;&lt;Cite&gt;&lt;Author&gt;Small&lt;/Author&gt;&lt;Year&gt;2018&lt;/Year&gt;&lt;RecNum&gt;1510&lt;/RecNum&gt;&lt;DisplayText&gt;(Small 2018)&lt;/DisplayText&gt;&lt;record&gt;&lt;rec-number&gt;1510&lt;/rec-number&gt;&lt;foreign-keys&gt;&lt;key app="EN" db-id="fstdwt0t3xzrskewzvmxpsf80xx25990rfrd" timestamp="1625259260"&gt;1510&lt;/key&gt;&lt;key app="ENWeb" db-id=""&gt;0&lt;/key&gt;&lt;/foreign-keys&gt;&lt;ref-type name="Journal Article"&gt;17&lt;/ref-type&gt;&lt;contributors&gt;&lt;authors&gt;&lt;author&gt;Small, Maureen; Warheit, Kenneth; Pascal, Carita; Seeb, Lisa; Ruff, Casey; Zischke, Jay; Winans, Gary; Jim Seeb &lt;/author&gt;&lt;/authors&gt;&lt;/contributors&gt;&lt;titles&gt;&lt;title&gt;Report to Southern Fund Panel: Chum Salmon Southern Area Genetic Baseline Enhancement Part 1 and Part 2: Amplicon Development, Expanded Baseline Collections, and Genotyping&lt;/title&gt;&lt;/titles&gt;&lt;dates&gt;&lt;year&gt;2018&lt;/year&gt;&lt;/dates&gt;&lt;urls&gt;&lt;/urls&gt;&lt;/record&gt;&lt;/Cite&gt;&lt;/EndNote&gt;</w:instrText>
      </w:r>
      <w:r w:rsidRPr="00A44222">
        <w:rPr>
          <w:bCs/>
          <w:sz w:val="24"/>
          <w:szCs w:val="24"/>
        </w:rPr>
        <w:fldChar w:fldCharType="separate"/>
      </w:r>
      <w:r w:rsidRPr="00A44222">
        <w:rPr>
          <w:bCs/>
          <w:sz w:val="24"/>
          <w:szCs w:val="24"/>
        </w:rPr>
        <w:t>(Small 2018)</w:t>
      </w:r>
      <w:r w:rsidRPr="00A44222">
        <w:rPr>
          <w:bCs/>
          <w:sz w:val="24"/>
          <w:szCs w:val="24"/>
        </w:rPr>
        <w:fldChar w:fldCharType="end"/>
      </w:r>
      <w:r w:rsidRPr="00A44222">
        <w:rPr>
          <w:bCs/>
          <w:sz w:val="24"/>
          <w:szCs w:val="24"/>
        </w:rPr>
        <w:t xml:space="preserve">. The genotyping protocol followed Campbell </w:t>
      </w:r>
      <w:r w:rsidRPr="00751730">
        <w:rPr>
          <w:bCs/>
          <w:i/>
          <w:iCs/>
          <w:sz w:val="24"/>
          <w:szCs w:val="24"/>
        </w:rPr>
        <w:t xml:space="preserve">et al. </w:t>
      </w:r>
      <w:r w:rsidRPr="00A44222">
        <w:rPr>
          <w:bCs/>
          <w:sz w:val="24"/>
          <w:szCs w:val="24"/>
        </w:rPr>
        <w:t xml:space="preserve">(2015), except the second polymerase chain reaction (PCR) used Ultra II Q5 master mix (New England Biolabs) to add i5 and i7 adapters. Amplicons were sequenced on an Illumina NextSeq 2000 at </w:t>
      </w:r>
      <w:r w:rsidR="00E443EA">
        <w:rPr>
          <w:bCs/>
          <w:sz w:val="24"/>
          <w:szCs w:val="24"/>
        </w:rPr>
        <w:t xml:space="preserve">the </w:t>
      </w:r>
      <w:r w:rsidRPr="00A44222">
        <w:rPr>
          <w:bCs/>
          <w:sz w:val="24"/>
          <w:szCs w:val="24"/>
        </w:rPr>
        <w:t>University of Oregon</w:t>
      </w:r>
      <w:r w:rsidR="00E443EA">
        <w:rPr>
          <w:bCs/>
          <w:sz w:val="24"/>
          <w:szCs w:val="24"/>
        </w:rPr>
        <w:t>’s Genomics &amp; Cell Characterization Core Facility</w:t>
      </w:r>
      <w:r w:rsidRPr="00A44222">
        <w:rPr>
          <w:bCs/>
          <w:sz w:val="24"/>
          <w:szCs w:val="24"/>
        </w:rPr>
        <w:t xml:space="preserve"> in two separate lanes. We </w:t>
      </w:r>
      <w:r w:rsidR="008644C1">
        <w:rPr>
          <w:bCs/>
          <w:sz w:val="24"/>
          <w:szCs w:val="24"/>
        </w:rPr>
        <w:t xml:space="preserve">also </w:t>
      </w:r>
      <w:r w:rsidRPr="00A44222">
        <w:rPr>
          <w:bCs/>
          <w:sz w:val="24"/>
          <w:szCs w:val="24"/>
        </w:rPr>
        <w:t>included genotyped negative controls, and approximately 40% of samples as replicates, including samples replicated both within and across lanes.</w:t>
      </w:r>
    </w:p>
    <w:p w14:paraId="463692F6" w14:textId="77777777" w:rsidR="00A44222" w:rsidRPr="00A44222" w:rsidRDefault="00A44222" w:rsidP="00A44222">
      <w:pPr>
        <w:rPr>
          <w:bCs/>
          <w:sz w:val="24"/>
          <w:szCs w:val="24"/>
        </w:rPr>
      </w:pPr>
      <w:r w:rsidRPr="00A44222">
        <w:rPr>
          <w:bCs/>
          <w:sz w:val="24"/>
          <w:szCs w:val="24"/>
        </w:rPr>
        <w:t xml:space="preserve">We used genotyping scripts previously developed by Campbell </w:t>
      </w:r>
      <w:r w:rsidRPr="00C323FE">
        <w:rPr>
          <w:bCs/>
          <w:i/>
          <w:iCs/>
          <w:sz w:val="24"/>
          <w:szCs w:val="24"/>
        </w:rPr>
        <w:t>et al.</w:t>
      </w:r>
      <w:r w:rsidRPr="00A44222">
        <w:rPr>
          <w:bCs/>
          <w:sz w:val="24"/>
          <w:szCs w:val="24"/>
        </w:rPr>
        <w:t xml:space="preserve"> (2015) which are available at https://github.com/GTseq/GTseq-Pipeline/. Genotypes were called from demultiplexed reads with a modified version of GTseq_Genotyper_v3.1pl (available at project github repository). Individual genotype files were compiled with GTseq_GenoCompile_v3.pl. Genotype quality control was assessed using replicate samples, negative controls. </w:t>
      </w:r>
    </w:p>
    <w:p w14:paraId="36B0AF00" w14:textId="3DA5EF3B" w:rsidR="00A44222" w:rsidRPr="00A44222" w:rsidRDefault="00A44222" w:rsidP="00A44222">
      <w:pPr>
        <w:rPr>
          <w:bCs/>
          <w:sz w:val="24"/>
          <w:szCs w:val="24"/>
        </w:rPr>
      </w:pPr>
      <w:r w:rsidRPr="00A44222">
        <w:rPr>
          <w:bCs/>
          <w:sz w:val="24"/>
          <w:szCs w:val="24"/>
        </w:rPr>
        <w:t xml:space="preserve">Briefly, we filtered genotypes on the basis of missingness, sample duplication and the individual fuzziness index (IFI), which estimates the amount of cross-contamination in a given sample and is calculated with the GTseq_Genotyper_v3.1pl script. We also removed sites with poorly calibrated allele correction values or more than three clusters of allele ratios suggestive of a paralogous sequence variant. We took an iterative approach to missingness and IFI filtering and recalculated missingness for all individuals and genotypes between each step </w:t>
      </w:r>
      <w:r w:rsidRPr="00A44222">
        <w:rPr>
          <w:bCs/>
          <w:sz w:val="24"/>
          <w:szCs w:val="24"/>
        </w:rPr>
        <w:fldChar w:fldCharType="begin"/>
      </w:r>
      <w:r w:rsidRPr="00A44222">
        <w:rPr>
          <w:bCs/>
          <w:sz w:val="24"/>
          <w:szCs w:val="24"/>
        </w:rPr>
        <w:instrText xml:space="preserve"> ADDIN EN.CITE &lt;EndNote&gt;&lt;Cite&gt;&lt;Author&gt;O&amp;apos;Leary&lt;/Author&gt;&lt;Year&gt;2018&lt;/Year&gt;&lt;RecNum&gt;1219&lt;/RecNum&gt;&lt;DisplayText&gt;(O&amp;apos;Leary&lt;style face="italic"&gt; et al.&lt;/style&gt; 2018)&lt;/DisplayText&gt;&lt;record&gt;&lt;rec-number&gt;1219&lt;/rec-number&gt;&lt;foreign-keys&gt;&lt;key app="EN" db-id="fstdwt0t3xzrskewzvmxpsf80xx25990rfrd" timestamp="1534287616"&gt;1219&lt;/key&gt;&lt;key app="ENWeb" db-id=""&gt;0&lt;/key&gt;&lt;/foreign-keys&gt;&lt;ref-type name="Journal Article"&gt;17&lt;/ref-type&gt;&lt;contributors&gt;&lt;authors&gt;&lt;author&gt;O&amp;apos;Leary, S. J.&lt;/author&gt;&lt;author&gt;Puritz, J. B.&lt;/author&gt;&lt;author&gt;Willis, S. C.&lt;/author&gt;&lt;author&gt;Hollenbeck, C. M.&lt;/author&gt;&lt;author&gt;Portnoy, D. S.&lt;/author&gt;&lt;/authors&gt;&lt;/contributors&gt;&lt;auth-address&gt;Department of Life Sciences, Texas A&amp;amp;M University - Corpus Christi, Texas.&amp;#xD;Biological Sciences, University of Rhode Island, Kingston, Rhode Island.&amp;#xD;Department of Ichthyology, California Academy of Sciences, San Francisco, California.&amp;#xD;Scottish Oceans Institute, University of St Andrews, St Andrews, Fife, UK.&lt;/auth-address&gt;&lt;titles&gt;&lt;title&gt;These aren&amp;apos;t the loci you&amp;apos;e looking for: Principles of effective SNP filtering for molecular ecologists&lt;/title&gt;&lt;secondary-title&gt;Mol Ecol&lt;/secondary-title&gt;&lt;/titles&gt;&lt;periodical&gt;&lt;full-title&gt;Mol Ecol&lt;/full-title&gt;&lt;/periodical&gt;&lt;edition&gt;2018/07/11&lt;/edition&gt;&lt;keywords&gt;&lt;keyword&gt;conservation genetics&lt;/keyword&gt;&lt;keyword&gt;ecological genetics&lt;/keyword&gt;&lt;keyword&gt;landscape genetics&lt;/keyword&gt;&lt;keyword&gt;molecular evolution&lt;/keyword&gt;&lt;keyword&gt;population ecology&lt;/keyword&gt;&lt;keyword&gt;population genetics-empirical&lt;/keyword&gt;&lt;/keywords&gt;&lt;dates&gt;&lt;year&gt;2018&lt;/year&gt;&lt;pub-dates&gt;&lt;date&gt;Jul 10&lt;/date&gt;&lt;/pub-dates&gt;&lt;/dates&gt;&lt;isbn&gt;1365-294X (Electronic)&amp;#xD;0962-1083 (Linking)&lt;/isbn&gt;&lt;accession-num&gt;29987880&lt;/accession-num&gt;&lt;urls&gt;&lt;related-urls&gt;&lt;url&gt;https://www.ncbi.nlm.nih.gov/pubmed/29987880&lt;/url&gt;&lt;/related-urls&gt;&lt;/urls&gt;&lt;electronic-resource-num&gt;10.1111/mec.14792&lt;/electronic-resource-num&gt;&lt;/record&gt;&lt;/Cite&gt;&lt;/EndNote&gt;</w:instrText>
      </w:r>
      <w:r w:rsidRPr="00A44222">
        <w:rPr>
          <w:bCs/>
          <w:sz w:val="24"/>
          <w:szCs w:val="24"/>
        </w:rPr>
        <w:fldChar w:fldCharType="separate"/>
      </w:r>
      <w:r w:rsidRPr="00A44222">
        <w:rPr>
          <w:bCs/>
          <w:sz w:val="24"/>
          <w:szCs w:val="24"/>
        </w:rPr>
        <w:t>(O'Leary</w:t>
      </w:r>
      <w:r w:rsidRPr="00A44222">
        <w:rPr>
          <w:bCs/>
          <w:i/>
          <w:sz w:val="24"/>
          <w:szCs w:val="24"/>
        </w:rPr>
        <w:t xml:space="preserve"> et al.</w:t>
      </w:r>
      <w:r w:rsidRPr="00A44222">
        <w:rPr>
          <w:bCs/>
          <w:sz w:val="24"/>
          <w:szCs w:val="24"/>
        </w:rPr>
        <w:t xml:space="preserve"> 2018)</w:t>
      </w:r>
      <w:r w:rsidRPr="00A44222">
        <w:rPr>
          <w:bCs/>
          <w:sz w:val="24"/>
          <w:szCs w:val="24"/>
        </w:rPr>
        <w:fldChar w:fldCharType="end"/>
      </w:r>
      <w:r w:rsidRPr="00A44222">
        <w:rPr>
          <w:bCs/>
          <w:sz w:val="24"/>
          <w:szCs w:val="24"/>
        </w:rPr>
        <w:t>. We began filtering by removing negative controls and replicate individuals (retained replicate with highest number of on-target reads). Then we removed individuals with more th</w:t>
      </w:r>
      <w:r w:rsidR="007A5611">
        <w:rPr>
          <w:bCs/>
          <w:sz w:val="24"/>
          <w:szCs w:val="24"/>
        </w:rPr>
        <w:t>an</w:t>
      </w:r>
      <w:r w:rsidRPr="00A44222">
        <w:rPr>
          <w:bCs/>
          <w:sz w:val="24"/>
          <w:szCs w:val="24"/>
        </w:rPr>
        <w:t xml:space="preserve"> 30% missing data, then loci with greater than 50% </w:t>
      </w:r>
      <w:r w:rsidR="006D63AD">
        <w:rPr>
          <w:bCs/>
          <w:sz w:val="24"/>
          <w:szCs w:val="24"/>
        </w:rPr>
        <w:t xml:space="preserve">missing </w:t>
      </w:r>
      <w:r w:rsidRPr="00A44222">
        <w:rPr>
          <w:bCs/>
          <w:sz w:val="24"/>
          <w:szCs w:val="24"/>
        </w:rPr>
        <w:t>data, and individuals with IFI greater than 10 (i.e.</w:t>
      </w:r>
      <w:ins w:id="77" w:author="Chris M Lorion" w:date="2022-06-09T14:47:00Z">
        <w:r w:rsidR="003D49CF">
          <w:rPr>
            <w:bCs/>
            <w:sz w:val="24"/>
            <w:szCs w:val="24"/>
          </w:rPr>
          <w:t>,</w:t>
        </w:r>
      </w:ins>
      <w:r w:rsidRPr="00A44222">
        <w:rPr>
          <w:bCs/>
          <w:sz w:val="24"/>
          <w:szCs w:val="24"/>
        </w:rPr>
        <w:t xml:space="preserve"> greater than 10% putative background reads). In our second round of filtering, we removed individuals with more th</w:t>
      </w:r>
      <w:r w:rsidR="007A5611">
        <w:rPr>
          <w:bCs/>
          <w:sz w:val="24"/>
          <w:szCs w:val="24"/>
        </w:rPr>
        <w:t>an</w:t>
      </w:r>
      <w:r w:rsidRPr="00A44222">
        <w:rPr>
          <w:bCs/>
          <w:sz w:val="24"/>
          <w:szCs w:val="24"/>
        </w:rPr>
        <w:t xml:space="preserve"> 20% missing data, then removed loci with greater than 20% missing data, and individuals with IFI greater than </w:t>
      </w:r>
      <w:r w:rsidR="00C323FE">
        <w:rPr>
          <w:bCs/>
          <w:sz w:val="24"/>
          <w:szCs w:val="24"/>
        </w:rPr>
        <w:t>five</w:t>
      </w:r>
      <w:r w:rsidRPr="00A44222">
        <w:rPr>
          <w:bCs/>
          <w:sz w:val="24"/>
          <w:szCs w:val="24"/>
        </w:rPr>
        <w:t xml:space="preserve">. We then examined any marker with </w:t>
      </w:r>
      <w:r w:rsidR="007A5611">
        <w:rPr>
          <w:bCs/>
          <w:sz w:val="24"/>
          <w:szCs w:val="24"/>
        </w:rPr>
        <w:t xml:space="preserve">greater than </w:t>
      </w:r>
      <w:r w:rsidRPr="00A44222">
        <w:rPr>
          <w:bCs/>
          <w:sz w:val="24"/>
          <w:szCs w:val="24"/>
        </w:rPr>
        <w:t>10% missing data, and skewed or high variance in allele ratios among uncalled and heterozygous samples</w:t>
      </w:r>
      <w:ins w:id="78" w:author="Chris M Lorion" w:date="2022-06-09T14:48:00Z">
        <w:r w:rsidR="003D49CF">
          <w:rPr>
            <w:bCs/>
            <w:sz w:val="24"/>
            <w:szCs w:val="24"/>
          </w:rPr>
          <w:t>,</w:t>
        </w:r>
      </w:ins>
      <w:r w:rsidRPr="00A44222">
        <w:rPr>
          <w:bCs/>
          <w:sz w:val="24"/>
          <w:szCs w:val="24"/>
        </w:rPr>
        <w:t xml:space="preserve"> by plotting corrected read counts of alternative alleles. Sites with a strong bias towards one allele among heterozygotes, more than three clusters of allele ratios, or indistinct clusters of allele ratios were removed from the dataset. After genotype quality filtering was complete, we removed monomorphic loci. Further details of our genotype quality filtering </w:t>
      </w:r>
      <w:ins w:id="79" w:author="Chris M Lorion" w:date="2022-06-09T14:48:00Z">
        <w:r w:rsidR="003D49CF">
          <w:rPr>
            <w:bCs/>
            <w:sz w:val="24"/>
            <w:szCs w:val="24"/>
          </w:rPr>
          <w:t>are</w:t>
        </w:r>
      </w:ins>
      <w:del w:id="80" w:author="Chris M Lorion" w:date="2022-06-09T14:48:00Z">
        <w:r w:rsidRPr="00A44222" w:rsidDel="003D49CF">
          <w:rPr>
            <w:bCs/>
            <w:sz w:val="24"/>
            <w:szCs w:val="24"/>
          </w:rPr>
          <w:delText>is</w:delText>
        </w:r>
      </w:del>
      <w:r w:rsidRPr="00A44222">
        <w:rPr>
          <w:bCs/>
          <w:sz w:val="24"/>
          <w:szCs w:val="24"/>
        </w:rPr>
        <w:t xml:space="preserve"> available in the computation notebook titled “Genotyping Notebook” at the archived repository for this </w:t>
      </w:r>
      <w:r w:rsidR="0061180C">
        <w:rPr>
          <w:bCs/>
          <w:sz w:val="24"/>
          <w:szCs w:val="24"/>
        </w:rPr>
        <w:t>report</w:t>
      </w:r>
      <w:r w:rsidRPr="00A44222">
        <w:rPr>
          <w:bCs/>
          <w:sz w:val="24"/>
          <w:szCs w:val="24"/>
        </w:rPr>
        <w:t xml:space="preserve">. </w:t>
      </w:r>
    </w:p>
    <w:p w14:paraId="33365F5A" w14:textId="2465F54C" w:rsidR="00A44222" w:rsidRPr="00A44222" w:rsidRDefault="00A44222" w:rsidP="00A44222">
      <w:pPr>
        <w:rPr>
          <w:bCs/>
          <w:sz w:val="24"/>
          <w:szCs w:val="24"/>
        </w:rPr>
      </w:pPr>
      <w:r w:rsidRPr="00A44222">
        <w:rPr>
          <w:bCs/>
          <w:sz w:val="24"/>
          <w:szCs w:val="24"/>
        </w:rPr>
        <w:t>We compared efficacy of genotyping success across tissue sample types recently stored in ethanol (2019) and between these samples and archival scale samples (2013). Genotyping efficacy was assessed on the basis of the raw number of reads containing an exact match to a probe and primer sequence from our GT</w:t>
      </w:r>
      <w:r w:rsidR="002D4519">
        <w:rPr>
          <w:bCs/>
          <w:sz w:val="24"/>
          <w:szCs w:val="24"/>
        </w:rPr>
        <w:t>-</w:t>
      </w:r>
      <w:r w:rsidRPr="00A44222">
        <w:rPr>
          <w:bCs/>
          <w:sz w:val="24"/>
          <w:szCs w:val="24"/>
        </w:rPr>
        <w:t xml:space="preserve">seq panel (on-target reads), the proportion of on-target reads, and the proportion of samples with </w:t>
      </w:r>
      <w:r w:rsidR="007A5611">
        <w:rPr>
          <w:bCs/>
          <w:sz w:val="24"/>
          <w:szCs w:val="24"/>
        </w:rPr>
        <w:t>less than</w:t>
      </w:r>
      <w:r w:rsidRPr="00A44222">
        <w:rPr>
          <w:bCs/>
          <w:sz w:val="24"/>
          <w:szCs w:val="24"/>
        </w:rPr>
        <w:t xml:space="preserve"> 20% missing genotypes. </w:t>
      </w:r>
      <w:r w:rsidR="00F26D2C">
        <w:rPr>
          <w:bCs/>
          <w:sz w:val="24"/>
          <w:szCs w:val="24"/>
        </w:rPr>
        <w:t xml:space="preserve">Only samples with recorded tissue type were used in the analysis. </w:t>
      </w:r>
      <w:r w:rsidRPr="00A44222">
        <w:rPr>
          <w:bCs/>
          <w:sz w:val="24"/>
          <w:szCs w:val="24"/>
        </w:rPr>
        <w:t xml:space="preserve">Significant variation in mean genotyping efficacy among the most common tissue types (fin clips, operculum punches and </w:t>
      </w:r>
      <w:r w:rsidRPr="00A44222">
        <w:rPr>
          <w:bCs/>
          <w:sz w:val="24"/>
          <w:szCs w:val="24"/>
        </w:rPr>
        <w:lastRenderedPageBreak/>
        <w:t>muscle) and differences in genotyping efficacy between archival scales and ethanol</w:t>
      </w:r>
      <w:r w:rsidR="00B86998">
        <w:rPr>
          <w:bCs/>
          <w:sz w:val="24"/>
          <w:szCs w:val="24"/>
        </w:rPr>
        <w:t>-</w:t>
      </w:r>
      <w:r w:rsidRPr="00A44222">
        <w:rPr>
          <w:bCs/>
          <w:sz w:val="24"/>
          <w:szCs w:val="24"/>
        </w:rPr>
        <w:t>stored tissue was assessed using an ANOVA.</w:t>
      </w:r>
    </w:p>
    <w:p w14:paraId="3BB7F0C4" w14:textId="4F500381" w:rsidR="00A44222" w:rsidRPr="00A44222" w:rsidRDefault="006F2532" w:rsidP="00A44222">
      <w:pPr>
        <w:rPr>
          <w:b/>
          <w:sz w:val="24"/>
          <w:szCs w:val="24"/>
        </w:rPr>
      </w:pPr>
      <w:r>
        <w:rPr>
          <w:b/>
          <w:sz w:val="24"/>
          <w:szCs w:val="24"/>
        </w:rPr>
        <w:t xml:space="preserve">Genetic </w:t>
      </w:r>
      <w:r w:rsidR="00A44222" w:rsidRPr="00A44222">
        <w:rPr>
          <w:b/>
          <w:sz w:val="24"/>
          <w:szCs w:val="24"/>
        </w:rPr>
        <w:t>Diversity and Differentiation</w:t>
      </w:r>
    </w:p>
    <w:p w14:paraId="22531E52" w14:textId="4C058FF0" w:rsidR="00A44222" w:rsidRDefault="00A44222" w:rsidP="00A44222">
      <w:pPr>
        <w:rPr>
          <w:sz w:val="24"/>
          <w:szCs w:val="24"/>
        </w:rPr>
      </w:pPr>
      <w:r w:rsidRPr="00A44222">
        <w:rPr>
          <w:sz w:val="24"/>
          <w:szCs w:val="24"/>
        </w:rPr>
        <w:t xml:space="preserve">Genetic diversity metrics and differentiation were estimated in R. We estimated per-site observed and expected heterozygosity using </w:t>
      </w:r>
      <w:r w:rsidRPr="00A44222">
        <w:rPr>
          <w:i/>
          <w:iCs/>
          <w:sz w:val="24"/>
          <w:szCs w:val="24"/>
        </w:rPr>
        <w:t>adegenet</w:t>
      </w:r>
      <w:r w:rsidRPr="00A44222">
        <w:rPr>
          <w:sz w:val="24"/>
          <w:szCs w:val="24"/>
        </w:rPr>
        <w:t xml:space="preserve"> </w:t>
      </w:r>
      <w:r w:rsidRPr="00A44222">
        <w:rPr>
          <w:sz w:val="24"/>
          <w:szCs w:val="24"/>
        </w:rPr>
        <w:fldChar w:fldCharType="begin"/>
      </w:r>
      <w:r w:rsidRPr="00A44222">
        <w:rPr>
          <w:sz w:val="24"/>
          <w:szCs w:val="24"/>
        </w:rPr>
        <w:instrText xml:space="preserve"> ADDIN EN.CITE &lt;EndNote&gt;&lt;Cite&gt;&lt;Author&gt;Jombart&lt;/Author&gt;&lt;Year&gt;2011&lt;/Year&gt;&lt;RecNum&gt;1404&lt;/RecNum&gt;&lt;DisplayText&gt;(Jombart &amp;amp; Ahmed 2011)&lt;/DisplayText&gt;&lt;record&gt;&lt;rec-number&gt;1404&lt;/rec-number&gt;&lt;foreign-keys&gt;&lt;key app="EN" db-id="fstdwt0t3xzrskewzvmxpsf80xx25990rfrd" timestamp="1602715440"&gt;1404&lt;/key&gt;&lt;/foreign-keys&gt;&lt;ref-type name="Journal Article"&gt;17&lt;/ref-type&gt;&lt;contributors&gt;&lt;authors&gt;&lt;author&gt;Jombart, Thibaut&lt;/author&gt;&lt;author&gt;Ahmed, Ismaïl&lt;/author&gt;&lt;/authors&gt;&lt;/contributors&gt;&lt;titles&gt;&lt;title&gt;adegenet 1.3-1: new tools for the analysis of genome-wide SNP data&lt;/title&gt;&lt;secondary-title&gt;Bioinformatics&lt;/secondary-title&gt;&lt;/titles&gt;&lt;periodical&gt;&lt;full-title&gt;Bioinformatics&lt;/full-title&gt;&lt;/periodical&gt;&lt;pages&gt;3070-3071&lt;/pages&gt;&lt;volume&gt;27&lt;/volume&gt;&lt;number&gt;21&lt;/number&gt;&lt;dates&gt;&lt;year&gt;2011&lt;/year&gt;&lt;/dates&gt;&lt;isbn&gt;1367-4803&lt;/isbn&gt;&lt;urls&gt;&lt;related-urls&gt;&lt;url&gt;https://doi.org/10.1093/bioinformatics/btr521&lt;/url&gt;&lt;/related-urls&gt;&lt;/urls&gt;&lt;electronic-resource-num&gt;10.1093/bioinformatics/btr521&lt;/electronic-resource-num&gt;&lt;access-date&gt;10/14/2020&lt;/access-date&gt;&lt;/record&gt;&lt;/Cite&gt;&lt;/EndNote&gt;</w:instrText>
      </w:r>
      <w:r w:rsidRPr="00A44222">
        <w:rPr>
          <w:sz w:val="24"/>
          <w:szCs w:val="24"/>
        </w:rPr>
        <w:fldChar w:fldCharType="separate"/>
      </w:r>
      <w:r w:rsidRPr="00A44222">
        <w:rPr>
          <w:sz w:val="24"/>
          <w:szCs w:val="24"/>
        </w:rPr>
        <w:t>(Jombart &amp; Ahmed 2011)</w:t>
      </w:r>
      <w:r w:rsidRPr="00A44222">
        <w:rPr>
          <w:sz w:val="24"/>
          <w:szCs w:val="24"/>
        </w:rPr>
        <w:fldChar w:fldCharType="end"/>
      </w:r>
      <w:r w:rsidRPr="00A44222">
        <w:rPr>
          <w:sz w:val="24"/>
          <w:szCs w:val="24"/>
        </w:rPr>
        <w:t xml:space="preserve">. Significance testing of differences in heterozygosity among basins used a Monte-Carlo test with 1000 permutations implemented in </w:t>
      </w:r>
      <w:r w:rsidRPr="00A44222">
        <w:rPr>
          <w:i/>
          <w:iCs/>
          <w:sz w:val="24"/>
          <w:szCs w:val="24"/>
        </w:rPr>
        <w:t>adegenet</w:t>
      </w:r>
      <w:r w:rsidRPr="00A44222">
        <w:rPr>
          <w:sz w:val="24"/>
          <w:szCs w:val="24"/>
        </w:rPr>
        <w:t xml:space="preserve">. Empirical p-values from the Monte-Carlo test were adjusted using FDR. Hardy-Weinberg proportion estimation and significance testing at individual loci was conducted using </w:t>
      </w:r>
      <w:r w:rsidRPr="00A44222">
        <w:rPr>
          <w:i/>
          <w:iCs/>
          <w:sz w:val="24"/>
          <w:szCs w:val="24"/>
        </w:rPr>
        <w:t xml:space="preserve">pegas </w:t>
      </w:r>
      <w:r w:rsidRPr="00A44222">
        <w:rPr>
          <w:sz w:val="24"/>
          <w:szCs w:val="24"/>
        </w:rPr>
        <w:fldChar w:fldCharType="begin"/>
      </w:r>
      <w:r w:rsidRPr="00A44222">
        <w:rPr>
          <w:sz w:val="24"/>
          <w:szCs w:val="24"/>
        </w:rPr>
        <w:instrText xml:space="preserve"> ADDIN EN.CITE &lt;EndNote&gt;&lt;Cite&gt;&lt;Author&gt;Paradis&lt;/Author&gt;&lt;Year&gt;2010&lt;/Year&gt;&lt;RecNum&gt;1405&lt;/RecNum&gt;&lt;DisplayText&gt;(Paradis 2010)&lt;/DisplayText&gt;&lt;record&gt;&lt;rec-number&gt;1405&lt;/rec-number&gt;&lt;foreign-keys&gt;&lt;key app="EN" db-id="fstdwt0t3xzrskewzvmxpsf80xx25990rfrd" timestamp="1602715746"&gt;1405&lt;/key&gt;&lt;/foreign-keys&gt;&lt;ref-type name="Journal Article"&gt;17&lt;/ref-type&gt;&lt;contributors&gt;&lt;authors&gt;&lt;author&gt;Paradis, Emmanuel&lt;/author&gt;&lt;/authors&gt;&lt;/contributors&gt;&lt;titles&gt;&lt;title&gt;pegas: an R package for population genetics with an integrated–modular approach&lt;/title&gt;&lt;secondary-title&gt;Bioinformatics&lt;/secondary-title&gt;&lt;/titles&gt;&lt;periodical&gt;&lt;full-title&gt;Bioinformatics&lt;/full-title&gt;&lt;/periodical&gt;&lt;pages&gt;419-420&lt;/pages&gt;&lt;volume&gt;26&lt;/volume&gt;&lt;number&gt;3&lt;/number&gt;&lt;dates&gt;&lt;year&gt;2010&lt;/year&gt;&lt;/dates&gt;&lt;isbn&gt;1460-2059&lt;/isbn&gt;&lt;urls&gt;&lt;/urls&gt;&lt;/record&gt;&lt;/Cite&gt;&lt;/EndNote&gt;</w:instrText>
      </w:r>
      <w:r w:rsidRPr="00A44222">
        <w:rPr>
          <w:sz w:val="24"/>
          <w:szCs w:val="24"/>
        </w:rPr>
        <w:fldChar w:fldCharType="separate"/>
      </w:r>
      <w:r w:rsidRPr="00A44222">
        <w:rPr>
          <w:sz w:val="24"/>
          <w:szCs w:val="24"/>
        </w:rPr>
        <w:t>(Paradis 2010)</w:t>
      </w:r>
      <w:r w:rsidRPr="00A44222">
        <w:rPr>
          <w:sz w:val="24"/>
          <w:szCs w:val="24"/>
        </w:rPr>
        <w:fldChar w:fldCharType="end"/>
      </w:r>
      <w:r w:rsidRPr="00A44222">
        <w:rPr>
          <w:sz w:val="24"/>
          <w:szCs w:val="24"/>
        </w:rPr>
        <w:t>. Per-marker and overall F-statistics (F</w:t>
      </w:r>
      <w:r w:rsidRPr="00A44222">
        <w:rPr>
          <w:sz w:val="24"/>
          <w:szCs w:val="24"/>
          <w:vertAlign w:val="subscript"/>
        </w:rPr>
        <w:t>ST</w:t>
      </w:r>
      <w:r w:rsidRPr="00A44222">
        <w:rPr>
          <w:sz w:val="24"/>
          <w:szCs w:val="24"/>
        </w:rPr>
        <w:t>, F</w:t>
      </w:r>
      <w:r w:rsidRPr="00A44222">
        <w:rPr>
          <w:sz w:val="24"/>
          <w:szCs w:val="24"/>
          <w:vertAlign w:val="subscript"/>
        </w:rPr>
        <w:t>IS</w:t>
      </w:r>
      <w:r w:rsidRPr="00A44222">
        <w:rPr>
          <w:sz w:val="24"/>
          <w:szCs w:val="24"/>
        </w:rPr>
        <w:t>, etc</w:t>
      </w:r>
      <w:r w:rsidR="00726A03">
        <w:rPr>
          <w:sz w:val="24"/>
          <w:szCs w:val="24"/>
        </w:rPr>
        <w:t>.</w:t>
      </w:r>
      <w:r w:rsidRPr="00A44222">
        <w:rPr>
          <w:sz w:val="24"/>
          <w:szCs w:val="24"/>
        </w:rPr>
        <w:t xml:space="preserve">) were estimated using </w:t>
      </w:r>
      <w:r w:rsidRPr="00A44222">
        <w:rPr>
          <w:i/>
          <w:iCs/>
          <w:sz w:val="24"/>
          <w:szCs w:val="24"/>
        </w:rPr>
        <w:t>hierfstat</w:t>
      </w:r>
      <w:r w:rsidRPr="00A44222">
        <w:rPr>
          <w:sz w:val="24"/>
          <w:szCs w:val="24"/>
        </w:rPr>
        <w:t xml:space="preserve"> and pairwise differentiation among basins was estimated using Weir and Cockerham’s estimator </w:t>
      </w:r>
      <w:r w:rsidRPr="00A44222">
        <w:rPr>
          <w:sz w:val="24"/>
          <w:szCs w:val="24"/>
        </w:rPr>
        <w:fldChar w:fldCharType="begin"/>
      </w:r>
      <w:r w:rsidRPr="00A44222">
        <w:rPr>
          <w:sz w:val="24"/>
          <w:szCs w:val="24"/>
        </w:rPr>
        <w:instrText xml:space="preserve"> ADDIN EN.CITE &lt;EndNote&gt;&lt;Cite ExcludeAuth="1"&gt;&lt;Author&gt;Weir&lt;/Author&gt;&lt;Year&gt;1984&lt;/Year&gt;&lt;RecNum&gt;1481&lt;/RecNum&gt;&lt;DisplayText&gt;(1984)&lt;/DisplayText&gt;&lt;record&gt;&lt;rec-number&gt;1481&lt;/rec-number&gt;&lt;foreign-keys&gt;&lt;key app="EN" db-id="fstdwt0t3xzrskewzvmxpsf80xx25990rfrd" timestamp="1608001870"&gt;1481&lt;/key&gt;&lt;/foreign-keys&gt;&lt;ref-type name="Journal Article"&gt;17&lt;/ref-type&gt;&lt;contributors&gt;&lt;authors&gt;&lt;author&gt;Weir, Bruce S&lt;/author&gt;&lt;author&gt;Cockerham, C Clark&lt;/author&gt;&lt;/authors&gt;&lt;/contributors&gt;&lt;titles&gt;&lt;title&gt;Estimating F-statistics for the analysis of population structure&lt;/title&gt;&lt;secondary-title&gt;evolution&lt;/secondary-title&gt;&lt;/titles&gt;&lt;periodical&gt;&lt;full-title&gt;Evolution&lt;/full-title&gt;&lt;/periodical&gt;&lt;pages&gt;1358-1370&lt;/pages&gt;&lt;dates&gt;&lt;year&gt;1984&lt;/year&gt;&lt;/dates&gt;&lt;isbn&gt;0014-3820&lt;/isbn&gt;&lt;urls&gt;&lt;/urls&gt;&lt;/record&gt;&lt;/Cite&gt;&lt;/EndNote&gt;</w:instrText>
      </w:r>
      <w:r w:rsidRPr="00A44222">
        <w:rPr>
          <w:sz w:val="24"/>
          <w:szCs w:val="24"/>
        </w:rPr>
        <w:fldChar w:fldCharType="separate"/>
      </w:r>
      <w:r w:rsidRPr="00A44222">
        <w:rPr>
          <w:sz w:val="24"/>
          <w:szCs w:val="24"/>
        </w:rPr>
        <w:t>(1984)</w:t>
      </w:r>
      <w:r w:rsidRPr="00A44222">
        <w:rPr>
          <w:sz w:val="24"/>
          <w:szCs w:val="24"/>
        </w:rPr>
        <w:fldChar w:fldCharType="end"/>
      </w:r>
      <w:r w:rsidRPr="00A44222">
        <w:rPr>
          <w:sz w:val="24"/>
          <w:szCs w:val="24"/>
        </w:rPr>
        <w:t xml:space="preserve">. </w:t>
      </w:r>
    </w:p>
    <w:p w14:paraId="0969D654" w14:textId="700D7034" w:rsidR="00A44222" w:rsidRPr="00A44222" w:rsidRDefault="00A44222" w:rsidP="00A44222">
      <w:pPr>
        <w:rPr>
          <w:b/>
          <w:sz w:val="24"/>
          <w:szCs w:val="24"/>
        </w:rPr>
      </w:pPr>
      <w:r w:rsidRPr="00A44222">
        <w:rPr>
          <w:b/>
          <w:sz w:val="24"/>
          <w:szCs w:val="24"/>
        </w:rPr>
        <w:t>Population Genetic Structure</w:t>
      </w:r>
    </w:p>
    <w:p w14:paraId="17BCA92C" w14:textId="3299D1BE" w:rsidR="00A44222" w:rsidRPr="00A44222" w:rsidRDefault="00A44222" w:rsidP="00A44222">
      <w:pPr>
        <w:rPr>
          <w:sz w:val="24"/>
          <w:szCs w:val="24"/>
        </w:rPr>
      </w:pPr>
      <w:r w:rsidRPr="00A44222">
        <w:rPr>
          <w:sz w:val="24"/>
          <w:szCs w:val="24"/>
        </w:rPr>
        <w:t xml:space="preserve">We used both constrained and unconstrained multivariate ordination, as well as a model-based Bayesian clustering approach to interrogate potential population genetic structure among sampling locations. We focused our analysis at </w:t>
      </w:r>
      <w:r w:rsidR="00D21208">
        <w:rPr>
          <w:sz w:val="24"/>
          <w:szCs w:val="24"/>
        </w:rPr>
        <w:t>different</w:t>
      </w:r>
      <w:r w:rsidRPr="00A44222">
        <w:rPr>
          <w:sz w:val="24"/>
          <w:szCs w:val="24"/>
        </w:rPr>
        <w:t xml:space="preserve"> spatial scales. First</w:t>
      </w:r>
      <w:r w:rsidR="007C6FFF">
        <w:rPr>
          <w:sz w:val="24"/>
          <w:szCs w:val="24"/>
        </w:rPr>
        <w:t>,</w:t>
      </w:r>
      <w:r w:rsidRPr="00A44222">
        <w:rPr>
          <w:sz w:val="24"/>
          <w:szCs w:val="24"/>
        </w:rPr>
        <w:t xml:space="preserve"> we examined structure among </w:t>
      </w:r>
      <w:r w:rsidR="008D7CA9">
        <w:rPr>
          <w:sz w:val="24"/>
          <w:szCs w:val="24"/>
        </w:rPr>
        <w:t xml:space="preserve">six </w:t>
      </w:r>
      <w:r w:rsidRPr="00A44222">
        <w:rPr>
          <w:sz w:val="24"/>
          <w:szCs w:val="24"/>
        </w:rPr>
        <w:t>major Oregon coastal river basins</w:t>
      </w:r>
      <w:r w:rsidR="008D7CA9">
        <w:rPr>
          <w:sz w:val="24"/>
          <w:szCs w:val="24"/>
        </w:rPr>
        <w:t xml:space="preserve"> (Nehalem, Tillamook, Netarts, Siletz, Yaquina, </w:t>
      </w:r>
      <w:r w:rsidR="00726A03">
        <w:rPr>
          <w:sz w:val="24"/>
          <w:szCs w:val="24"/>
        </w:rPr>
        <w:t xml:space="preserve">and </w:t>
      </w:r>
      <w:r w:rsidR="008D7CA9">
        <w:rPr>
          <w:sz w:val="24"/>
          <w:szCs w:val="24"/>
        </w:rPr>
        <w:t>Coos)</w:t>
      </w:r>
      <w:r w:rsidRPr="00A44222">
        <w:rPr>
          <w:sz w:val="24"/>
          <w:szCs w:val="24"/>
        </w:rPr>
        <w:t xml:space="preserve">, </w:t>
      </w:r>
      <w:r w:rsidR="00E4162C">
        <w:rPr>
          <w:sz w:val="24"/>
          <w:szCs w:val="24"/>
        </w:rPr>
        <w:t>combining multiple sample locations within a basin. T</w:t>
      </w:r>
      <w:r w:rsidRPr="00A44222">
        <w:rPr>
          <w:sz w:val="24"/>
          <w:szCs w:val="24"/>
        </w:rPr>
        <w:t xml:space="preserve">hen we examined structure within a single basin (Tillamook), where samples were taken from two separate rivers (Kilchis and Miami). </w:t>
      </w:r>
      <w:r w:rsidR="0066504B">
        <w:rPr>
          <w:sz w:val="24"/>
          <w:szCs w:val="24"/>
        </w:rPr>
        <w:t>For the spatial analyses (RDA and IBD – detailed below)</w:t>
      </w:r>
      <w:ins w:id="81" w:author="Chris M Lorion" w:date="2022-06-09T15:23:00Z">
        <w:r w:rsidR="00BA3479">
          <w:rPr>
            <w:sz w:val="24"/>
            <w:szCs w:val="24"/>
          </w:rPr>
          <w:t xml:space="preserve"> of the</w:t>
        </w:r>
      </w:ins>
      <w:r w:rsidR="00D21208">
        <w:rPr>
          <w:sz w:val="24"/>
          <w:szCs w:val="24"/>
        </w:rPr>
        <w:t xml:space="preserve"> Kilchis and Miami </w:t>
      </w:r>
      <w:r w:rsidR="008D4B4D">
        <w:rPr>
          <w:sz w:val="24"/>
          <w:szCs w:val="24"/>
        </w:rPr>
        <w:t>R</w:t>
      </w:r>
      <w:r w:rsidR="00D21208">
        <w:rPr>
          <w:sz w:val="24"/>
          <w:szCs w:val="24"/>
        </w:rPr>
        <w:t>ivers we</w:t>
      </w:r>
      <w:r w:rsidR="0039210A">
        <w:rPr>
          <w:sz w:val="24"/>
          <w:szCs w:val="24"/>
        </w:rPr>
        <w:t xml:space="preserve"> used all available spatial data</w:t>
      </w:r>
      <w:ins w:id="82" w:author="Chris M Lorion" w:date="2022-06-09T14:49:00Z">
        <w:r w:rsidR="003D49CF">
          <w:rPr>
            <w:sz w:val="24"/>
            <w:szCs w:val="24"/>
          </w:rPr>
          <w:t>,</w:t>
        </w:r>
      </w:ins>
      <w:r w:rsidR="0039210A">
        <w:rPr>
          <w:sz w:val="24"/>
          <w:szCs w:val="24"/>
        </w:rPr>
        <w:t xml:space="preserve"> and each unique sampling location is</w:t>
      </w:r>
      <w:r w:rsidR="00D21208">
        <w:rPr>
          <w:sz w:val="24"/>
          <w:szCs w:val="24"/>
        </w:rPr>
        <w:t xml:space="preserve"> considered </w:t>
      </w:r>
      <w:r w:rsidR="0039210A">
        <w:rPr>
          <w:sz w:val="24"/>
          <w:szCs w:val="24"/>
        </w:rPr>
        <w:t xml:space="preserve">a </w:t>
      </w:r>
      <w:r w:rsidR="00D21208">
        <w:rPr>
          <w:sz w:val="24"/>
          <w:szCs w:val="24"/>
        </w:rPr>
        <w:t>separate observation.</w:t>
      </w:r>
    </w:p>
    <w:p w14:paraId="5D08532A" w14:textId="2600E7B0" w:rsidR="007D71F2" w:rsidRDefault="00A44222" w:rsidP="00A44222">
      <w:pPr>
        <w:rPr>
          <w:sz w:val="24"/>
          <w:szCs w:val="24"/>
        </w:rPr>
      </w:pPr>
      <w:r w:rsidRPr="00A44222">
        <w:rPr>
          <w:sz w:val="24"/>
          <w:szCs w:val="24"/>
        </w:rPr>
        <w:t xml:space="preserve">We used principal component analysis (PCA) to examine orthonormal axes of genetic variation among samples. We conducted two PCAs, one among all samples and a second among only Kilchis </w:t>
      </w:r>
      <w:r w:rsidR="00EE408D">
        <w:rPr>
          <w:sz w:val="24"/>
          <w:szCs w:val="24"/>
        </w:rPr>
        <w:t xml:space="preserve">River </w:t>
      </w:r>
      <w:r w:rsidRPr="00A44222">
        <w:rPr>
          <w:sz w:val="24"/>
          <w:szCs w:val="24"/>
        </w:rPr>
        <w:t xml:space="preserve">and Miami River samples. Significant axes of genetic variation were determined using the broken stick model and by </w:t>
      </w:r>
      <w:r w:rsidRPr="00315621">
        <w:rPr>
          <w:sz w:val="24"/>
          <w:szCs w:val="24"/>
        </w:rPr>
        <w:t>examining the scree plot of PCA eigenvalues. We also examined spatial patterns</w:t>
      </w:r>
      <w:r w:rsidR="00B261F7">
        <w:rPr>
          <w:sz w:val="24"/>
          <w:szCs w:val="24"/>
        </w:rPr>
        <w:t xml:space="preserve"> of</w:t>
      </w:r>
      <w:r w:rsidRPr="00315621">
        <w:rPr>
          <w:sz w:val="24"/>
          <w:szCs w:val="24"/>
        </w:rPr>
        <w:t xml:space="preserve"> genetic variation using two techniques. First, to test for a linear relationship between spatial and genetic distance among </w:t>
      </w:r>
      <w:r w:rsidR="00315621" w:rsidRPr="00315621">
        <w:rPr>
          <w:sz w:val="24"/>
          <w:szCs w:val="24"/>
        </w:rPr>
        <w:t xml:space="preserve">the eight </w:t>
      </w:r>
      <w:r w:rsidRPr="00315621">
        <w:rPr>
          <w:sz w:val="24"/>
          <w:szCs w:val="24"/>
        </w:rPr>
        <w:t xml:space="preserve">sampling locations consistent with a pattern of isolation-by-distance (IBD), we estimated alongshore distances constrained by a 20m isobath using the R package </w:t>
      </w:r>
      <w:r w:rsidRPr="00315621">
        <w:rPr>
          <w:i/>
          <w:iCs/>
          <w:sz w:val="24"/>
          <w:szCs w:val="24"/>
        </w:rPr>
        <w:t xml:space="preserve">marmap </w:t>
      </w:r>
      <w:r w:rsidRPr="00315621">
        <w:rPr>
          <w:sz w:val="24"/>
          <w:szCs w:val="24"/>
        </w:rPr>
        <w:t>and estimated genetic distances using linearized F</w:t>
      </w:r>
      <w:r w:rsidRPr="00315621">
        <w:rPr>
          <w:sz w:val="24"/>
          <w:szCs w:val="24"/>
          <w:vertAlign w:val="subscript"/>
        </w:rPr>
        <w:t xml:space="preserve">ST </w:t>
      </w:r>
      <w:r w:rsidRPr="00315621">
        <w:rPr>
          <w:sz w:val="24"/>
          <w:szCs w:val="24"/>
        </w:rPr>
        <w:t>(F</w:t>
      </w:r>
      <w:r w:rsidRPr="00315621">
        <w:rPr>
          <w:sz w:val="24"/>
          <w:szCs w:val="24"/>
          <w:vertAlign w:val="subscript"/>
        </w:rPr>
        <w:t>ST</w:t>
      </w:r>
      <w:r w:rsidRPr="00315621">
        <w:rPr>
          <w:sz w:val="24"/>
          <w:szCs w:val="24"/>
        </w:rPr>
        <w:t>/(1- F</w:t>
      </w:r>
      <w:r w:rsidRPr="00315621">
        <w:rPr>
          <w:sz w:val="24"/>
          <w:szCs w:val="24"/>
          <w:vertAlign w:val="subscript"/>
        </w:rPr>
        <w:t>ST</w:t>
      </w:r>
      <w:r w:rsidRPr="00315621">
        <w:rPr>
          <w:sz w:val="24"/>
          <w:szCs w:val="24"/>
        </w:rPr>
        <w:t>))</w:t>
      </w:r>
      <w:r w:rsidRPr="00315621">
        <w:rPr>
          <w:i/>
          <w:iCs/>
          <w:sz w:val="24"/>
          <w:szCs w:val="24"/>
        </w:rPr>
        <w:t xml:space="preserve">. </w:t>
      </w:r>
      <w:r w:rsidRPr="00315621">
        <w:rPr>
          <w:sz w:val="24"/>
          <w:szCs w:val="24"/>
        </w:rPr>
        <w:t xml:space="preserve">We then conducted a </w:t>
      </w:r>
      <w:r w:rsidR="00EE408D" w:rsidRPr="00315621">
        <w:rPr>
          <w:sz w:val="24"/>
          <w:szCs w:val="24"/>
        </w:rPr>
        <w:t>M</w:t>
      </w:r>
      <w:r w:rsidRPr="00315621">
        <w:rPr>
          <w:sz w:val="24"/>
          <w:szCs w:val="24"/>
        </w:rPr>
        <w:t xml:space="preserve">antel test between these spatial and genetic distance matrices. </w:t>
      </w:r>
    </w:p>
    <w:p w14:paraId="3BB2BFE5" w14:textId="27A07BFB" w:rsidR="00A44222" w:rsidRPr="00A44222" w:rsidRDefault="00A44222" w:rsidP="007D71F2">
      <w:pPr>
        <w:rPr>
          <w:sz w:val="24"/>
          <w:szCs w:val="24"/>
        </w:rPr>
      </w:pPr>
      <w:r w:rsidRPr="00315621">
        <w:rPr>
          <w:sz w:val="24"/>
          <w:szCs w:val="24"/>
        </w:rPr>
        <w:t xml:space="preserve">To further examine spatial patterns in the data that </w:t>
      </w:r>
      <w:del w:id="83" w:author="Johnson, Marc" w:date="2022-05-05T14:44:00Z">
        <w:r w:rsidRPr="00315621" w:rsidDel="006F18D6">
          <w:rPr>
            <w:sz w:val="24"/>
            <w:szCs w:val="24"/>
          </w:rPr>
          <w:delText xml:space="preserve">may </w:delText>
        </w:r>
      </w:del>
      <w:ins w:id="84" w:author="Johnson, Marc" w:date="2022-05-05T14:44:00Z">
        <w:r w:rsidR="006F18D6">
          <w:rPr>
            <w:sz w:val="24"/>
            <w:szCs w:val="24"/>
          </w:rPr>
          <w:t>might</w:t>
        </w:r>
        <w:r w:rsidR="006F18D6" w:rsidRPr="00315621">
          <w:rPr>
            <w:sz w:val="24"/>
            <w:szCs w:val="24"/>
          </w:rPr>
          <w:t xml:space="preserve"> </w:t>
        </w:r>
      </w:ins>
      <w:r w:rsidRPr="00315621">
        <w:rPr>
          <w:sz w:val="24"/>
          <w:szCs w:val="24"/>
        </w:rPr>
        <w:t xml:space="preserve">be consistent with IBD, we also conducted redundancy analysis (RDA). </w:t>
      </w:r>
      <w:r w:rsidRPr="003F234C">
        <w:rPr>
          <w:sz w:val="24"/>
          <w:szCs w:val="24"/>
        </w:rPr>
        <w:t>RDA is a form of constrained ordination</w:t>
      </w:r>
      <w:r w:rsidR="003F234C" w:rsidRPr="003F234C">
        <w:rPr>
          <w:sz w:val="24"/>
          <w:szCs w:val="24"/>
        </w:rPr>
        <w:t xml:space="preserve"> and </w:t>
      </w:r>
      <w:r w:rsidR="007D71F2" w:rsidRPr="003F234C">
        <w:rPr>
          <w:rFonts w:cstheme="minorHAnsi"/>
          <w:sz w:val="24"/>
          <w:szCs w:val="24"/>
        </w:rPr>
        <w:t xml:space="preserve">is conceptually similar to fitting a principal component analysis on the fitted values from a multiple linear regression. The resulting redundant axes are orthogonal and capture the extent to which multiple explanatory variables can be used to explain </w:t>
      </w:r>
      <w:ins w:id="85" w:author="Johnson, Marc" w:date="2022-05-05T14:45:00Z">
        <w:r w:rsidR="00A270F4">
          <w:rPr>
            <w:rFonts w:cstheme="minorHAnsi"/>
            <w:sz w:val="24"/>
            <w:szCs w:val="24"/>
          </w:rPr>
          <w:t xml:space="preserve">variation for </w:t>
        </w:r>
      </w:ins>
      <w:r w:rsidR="007D71F2" w:rsidRPr="003F234C">
        <w:rPr>
          <w:rFonts w:cstheme="minorHAnsi"/>
          <w:sz w:val="24"/>
          <w:szCs w:val="24"/>
        </w:rPr>
        <w:t>multiple response variables. In our case, this means that each redundant axis captures an orthogonal component of the relationship between the genetic and spatial variation among individual</w:t>
      </w:r>
      <w:r w:rsidR="007D71F2" w:rsidRPr="00FC4B9C">
        <w:rPr>
          <w:rFonts w:cstheme="minorHAnsi"/>
          <w:sz w:val="24"/>
          <w:szCs w:val="24"/>
        </w:rPr>
        <w:t xml:space="preserve">s. </w:t>
      </w:r>
      <w:r w:rsidRPr="00315621">
        <w:rPr>
          <w:sz w:val="24"/>
          <w:szCs w:val="24"/>
        </w:rPr>
        <w:t xml:space="preserve">We used the </w:t>
      </w:r>
      <w:r w:rsidRPr="00315621">
        <w:rPr>
          <w:sz w:val="24"/>
          <w:szCs w:val="24"/>
        </w:rPr>
        <w:lastRenderedPageBreak/>
        <w:t>matrix of fully filtered genotypes as response variables and distance-based</w:t>
      </w:r>
      <w:r w:rsidRPr="00A44222">
        <w:rPr>
          <w:sz w:val="24"/>
          <w:szCs w:val="24"/>
        </w:rPr>
        <w:t xml:space="preserve"> Moran’s eigenvector maps (dbMEMs)</w:t>
      </w:r>
      <w:r w:rsidR="006E3F10">
        <w:rPr>
          <w:sz w:val="24"/>
          <w:szCs w:val="24"/>
        </w:rPr>
        <w:t xml:space="preserve"> determined from sampling locations</w:t>
      </w:r>
      <w:r w:rsidRPr="00A44222">
        <w:rPr>
          <w:sz w:val="24"/>
          <w:szCs w:val="24"/>
        </w:rPr>
        <w:t xml:space="preserve"> as explanatory variables in our RDA. dbMEMs are capable of describing spatial variation at multiple scales</w:t>
      </w:r>
      <w:r w:rsidR="00B261F7">
        <w:rPr>
          <w:sz w:val="24"/>
          <w:szCs w:val="24"/>
        </w:rPr>
        <w:t xml:space="preserve">. </w:t>
      </w:r>
      <w:r w:rsidRPr="00A44222">
        <w:rPr>
          <w:sz w:val="24"/>
          <w:szCs w:val="24"/>
        </w:rPr>
        <w:t xml:space="preserve">We used the </w:t>
      </w:r>
      <w:r w:rsidRPr="00A44222">
        <w:rPr>
          <w:i/>
          <w:iCs/>
          <w:sz w:val="24"/>
          <w:szCs w:val="24"/>
        </w:rPr>
        <w:t xml:space="preserve">moran.randtest </w:t>
      </w:r>
      <w:r w:rsidRPr="00A44222">
        <w:rPr>
          <w:sz w:val="24"/>
          <w:szCs w:val="24"/>
        </w:rPr>
        <w:t xml:space="preserve">function of </w:t>
      </w:r>
      <w:r w:rsidRPr="00A44222">
        <w:rPr>
          <w:i/>
          <w:iCs/>
          <w:sz w:val="24"/>
          <w:szCs w:val="24"/>
        </w:rPr>
        <w:t xml:space="preserve">adespatial </w:t>
      </w:r>
      <w:r w:rsidRPr="00A44222">
        <w:rPr>
          <w:sz w:val="24"/>
          <w:szCs w:val="24"/>
        </w:rPr>
        <w:t>to test for dbMEMs with significant Moran’s I, then we retained only dbMEMs with positive values of Moran’s I as our explanatory variables, because we were only interested in positive spatial autocorrelation that might arise as a consequence of IBD. Significance of the RDA is tested using empirical p-values (permuting the response variables) and dbMEMs retained in the final model are chosen using</w:t>
      </w:r>
      <w:del w:id="86" w:author="Chris M Lorion" w:date="2022-06-09T14:49:00Z">
        <w:r w:rsidRPr="00A44222" w:rsidDel="003D49CF">
          <w:rPr>
            <w:sz w:val="24"/>
            <w:szCs w:val="24"/>
          </w:rPr>
          <w:delText xml:space="preserve"> using</w:delText>
        </w:r>
      </w:del>
      <w:r w:rsidRPr="00A44222">
        <w:rPr>
          <w:sz w:val="24"/>
          <w:szCs w:val="24"/>
        </w:rPr>
        <w:t xml:space="preserve"> forward variable selection. We conducted the RDA using the R package </w:t>
      </w:r>
      <w:r w:rsidRPr="00A44222">
        <w:rPr>
          <w:i/>
          <w:iCs/>
          <w:sz w:val="24"/>
          <w:szCs w:val="24"/>
        </w:rPr>
        <w:t>vegan</w:t>
      </w:r>
      <w:r w:rsidRPr="00A44222">
        <w:rPr>
          <w:sz w:val="24"/>
          <w:szCs w:val="24"/>
        </w:rPr>
        <w:t xml:space="preserve"> [110], using the </w:t>
      </w:r>
      <w:r w:rsidRPr="00A44222">
        <w:rPr>
          <w:i/>
          <w:iCs/>
          <w:sz w:val="24"/>
          <w:szCs w:val="24"/>
        </w:rPr>
        <w:t>rda</w:t>
      </w:r>
      <w:r w:rsidRPr="00A44222">
        <w:rPr>
          <w:sz w:val="24"/>
          <w:szCs w:val="24"/>
        </w:rPr>
        <w:t xml:space="preserve"> and </w:t>
      </w:r>
      <w:r w:rsidRPr="00A44222">
        <w:rPr>
          <w:i/>
          <w:iCs/>
          <w:sz w:val="24"/>
          <w:szCs w:val="24"/>
        </w:rPr>
        <w:t>anova.cca</w:t>
      </w:r>
      <w:r w:rsidRPr="00A44222">
        <w:rPr>
          <w:sz w:val="24"/>
          <w:szCs w:val="24"/>
        </w:rPr>
        <w:t xml:space="preserve"> commands to fit the RDA and to test the global significance of the model and the significance of individual explanatory variables and redundant axes. </w:t>
      </w:r>
    </w:p>
    <w:p w14:paraId="537895E6" w14:textId="129CEC9C" w:rsidR="00A44222" w:rsidRPr="00CD5AB9" w:rsidRDefault="00A44222" w:rsidP="00A44222">
      <w:pPr>
        <w:rPr>
          <w:i/>
          <w:iCs/>
          <w:sz w:val="24"/>
          <w:szCs w:val="24"/>
        </w:rPr>
      </w:pPr>
      <w:r w:rsidRPr="00A44222">
        <w:rPr>
          <w:sz w:val="24"/>
          <w:szCs w:val="24"/>
        </w:rPr>
        <w:t xml:space="preserve">In addition to our multivariate approaches to examine population structure we also applied STRUCTURE </w:t>
      </w:r>
      <w:r w:rsidRPr="00A44222">
        <w:rPr>
          <w:sz w:val="24"/>
          <w:szCs w:val="24"/>
        </w:rPr>
        <w:fldChar w:fldCharType="begin"/>
      </w:r>
      <w:r w:rsidRPr="00A44222">
        <w:rPr>
          <w:sz w:val="24"/>
          <w:szCs w:val="24"/>
        </w:rPr>
        <w:instrText xml:space="preserve"> ADDIN EN.CITE &lt;EndNote&gt;&lt;Cite&gt;&lt;Author&gt;Falush&lt;/Author&gt;&lt;Year&gt;2003&lt;/Year&gt;&lt;RecNum&gt;488&lt;/RecNum&gt;&lt;DisplayText&gt;(Falush&lt;style face="italic"&gt; et al.&lt;/style&gt; 2003)&lt;/DisplayText&gt;&lt;record&gt;&lt;rec-number&gt;488&lt;/rec-number&gt;&lt;foreign-keys&gt;&lt;key app="EN" db-id="fstdwt0t3xzrskewzvmxpsf80xx25990rfrd" timestamp="1469166686"&gt;488&lt;/key&gt;&lt;/foreign-keys&gt;&lt;ref-type name="Journal Article"&gt;17&lt;/ref-type&gt;&lt;contributors&gt;&lt;authors&gt;&lt;author&gt;Falush, Daniel&lt;/author&gt;&lt;author&gt;Stephens, Matthew&lt;/author&gt;&lt;author&gt;Pritchard, Jonathan K&lt;/author&gt;&lt;/authors&gt;&lt;/contributors&gt;&lt;titles&gt;&lt;title&gt;Inference of population structure using multilocus genotype data: linked loci and correlated allele frequencies&lt;/title&gt;&lt;secondary-title&gt;Genetics&lt;/secondary-title&gt;&lt;/titles&gt;&lt;periodical&gt;&lt;full-title&gt;Genetics&lt;/full-title&gt;&lt;/periodical&gt;&lt;pages&gt;1567-1587&lt;/pages&gt;&lt;volume&gt;164&lt;/volume&gt;&lt;number&gt;4&lt;/number&gt;&lt;dates&gt;&lt;year&gt;2003&lt;/year&gt;&lt;/dates&gt;&lt;isbn&gt;0016-6731&lt;/isbn&gt;&lt;urls&gt;&lt;/urls&gt;&lt;/record&gt;&lt;/Cite&gt;&lt;/EndNote&gt;</w:instrText>
      </w:r>
      <w:r w:rsidRPr="00A44222">
        <w:rPr>
          <w:sz w:val="24"/>
          <w:szCs w:val="24"/>
        </w:rPr>
        <w:fldChar w:fldCharType="separate"/>
      </w:r>
      <w:r w:rsidRPr="00A44222">
        <w:rPr>
          <w:sz w:val="24"/>
          <w:szCs w:val="24"/>
        </w:rPr>
        <w:t>(Falush</w:t>
      </w:r>
      <w:r w:rsidRPr="00A44222">
        <w:rPr>
          <w:i/>
          <w:sz w:val="24"/>
          <w:szCs w:val="24"/>
        </w:rPr>
        <w:t xml:space="preserve"> et al.</w:t>
      </w:r>
      <w:r w:rsidRPr="00A44222">
        <w:rPr>
          <w:sz w:val="24"/>
          <w:szCs w:val="24"/>
        </w:rPr>
        <w:t xml:space="preserve"> 2003)</w:t>
      </w:r>
      <w:r w:rsidRPr="00A44222">
        <w:rPr>
          <w:sz w:val="24"/>
          <w:szCs w:val="24"/>
        </w:rPr>
        <w:fldChar w:fldCharType="end"/>
      </w:r>
      <w:r w:rsidRPr="00A44222">
        <w:rPr>
          <w:sz w:val="24"/>
          <w:szCs w:val="24"/>
        </w:rPr>
        <w:t>. Our STRUCTURE runs used a linkage disequilibrium (LD)-pruned dataset; only one marker from any marker pair with r</w:t>
      </w:r>
      <w:r w:rsidRPr="00A44222">
        <w:rPr>
          <w:sz w:val="24"/>
          <w:szCs w:val="24"/>
          <w:vertAlign w:val="superscript"/>
        </w:rPr>
        <w:t xml:space="preserve">2 </w:t>
      </w:r>
      <w:r w:rsidRPr="00A44222">
        <w:rPr>
          <w:sz w:val="24"/>
          <w:szCs w:val="24"/>
        </w:rPr>
        <w:t>greater than 0.2 was retained. We used an admixture model with correlated allele frequency,</w:t>
      </w:r>
      <w:r w:rsidR="005B008C">
        <w:rPr>
          <w:sz w:val="24"/>
          <w:szCs w:val="24"/>
        </w:rPr>
        <w:t xml:space="preserve"> no priors,</w:t>
      </w:r>
      <w:r w:rsidRPr="00A44222">
        <w:rPr>
          <w:sz w:val="24"/>
          <w:szCs w:val="24"/>
        </w:rPr>
        <w:t xml:space="preserve"> a burn-in of 20,000 iterations, followed by 40,000 iterations and conducted </w:t>
      </w:r>
      <w:r w:rsidR="00CD5AB9">
        <w:rPr>
          <w:sz w:val="24"/>
          <w:szCs w:val="24"/>
        </w:rPr>
        <w:t>ten</w:t>
      </w:r>
      <w:r w:rsidRPr="00A44222">
        <w:rPr>
          <w:sz w:val="24"/>
          <w:szCs w:val="24"/>
        </w:rPr>
        <w:t xml:space="preserve"> replicates for one to six putative ancestral genetic clusters (</w:t>
      </w:r>
      <w:r w:rsidRPr="00A44222">
        <w:rPr>
          <w:i/>
          <w:iCs/>
          <w:sz w:val="24"/>
          <w:szCs w:val="24"/>
        </w:rPr>
        <w:t>k</w:t>
      </w:r>
      <w:r w:rsidRPr="00A44222">
        <w:rPr>
          <w:sz w:val="24"/>
          <w:szCs w:val="24"/>
        </w:rPr>
        <w:t xml:space="preserve">). Best </w:t>
      </w:r>
      <w:r w:rsidRPr="00A44222">
        <w:rPr>
          <w:i/>
          <w:iCs/>
          <w:sz w:val="24"/>
          <w:szCs w:val="24"/>
        </w:rPr>
        <w:t>k</w:t>
      </w:r>
      <w:r w:rsidRPr="00A44222">
        <w:rPr>
          <w:sz w:val="24"/>
          <w:szCs w:val="24"/>
        </w:rPr>
        <w:t xml:space="preserve"> was chosen by the Evanno method </w:t>
      </w:r>
      <w:r w:rsidRPr="00A44222">
        <w:rPr>
          <w:sz w:val="24"/>
          <w:szCs w:val="24"/>
        </w:rPr>
        <w:fldChar w:fldCharType="begin"/>
      </w:r>
      <w:r w:rsidRPr="00A44222">
        <w:rPr>
          <w:sz w:val="24"/>
          <w:szCs w:val="24"/>
        </w:rPr>
        <w:instrText xml:space="preserve"> ADDIN EN.CITE &lt;EndNote&gt;&lt;Cite&gt;&lt;Author&gt;Evanno&lt;/Author&gt;&lt;Year&gt;2005&lt;/Year&gt;&lt;RecNum&gt;490&lt;/RecNum&gt;&lt;DisplayText&gt;(Evanno&lt;style face="italic"&gt; et al.&lt;/style&gt; 2005)&lt;/DisplayText&gt;&lt;record&gt;&lt;rec-number&gt;490&lt;/rec-number&gt;&lt;foreign-keys&gt;&lt;key app="EN" db-id="fstdwt0t3xzrskewzvmxpsf80xx25990rfrd" timestamp="1469166686"&gt;490&lt;/key&gt;&lt;/foreign-keys&gt;&lt;ref-type name="Journal Article"&gt;17&lt;/ref-type&gt;&lt;contributors&gt;&lt;authors&gt;&lt;author&gt;Evanno, Guillaume&lt;/author&gt;&lt;author&gt;Regnaut, Sebastien&lt;/author&gt;&lt;author&gt;Goudet, Jérôme&lt;/author&gt;&lt;/authors&gt;&lt;/contributors&gt;&lt;titles&gt;&lt;title&gt;Detecting the number of clusters of individuals using the software STRUCTURE: a simulation study&lt;/title&gt;&lt;secondary-title&gt;Mol Ecol&lt;/secondary-title&gt;&lt;/titles&gt;&lt;periodical&gt;&lt;full-title&gt;Mol Ecol&lt;/full-title&gt;&lt;/periodical&gt;&lt;pages&gt;2611-2620&lt;/pages&gt;&lt;volume&gt;14&lt;/volume&gt;&lt;number&gt;8&lt;/number&gt;&lt;dates&gt;&lt;year&gt;2005&lt;/year&gt;&lt;/dates&gt;&lt;isbn&gt;1365-294X&lt;/isbn&gt;&lt;urls&gt;&lt;/urls&gt;&lt;/record&gt;&lt;/Cite&gt;&lt;/EndNote&gt;</w:instrText>
      </w:r>
      <w:r w:rsidRPr="00A44222">
        <w:rPr>
          <w:sz w:val="24"/>
          <w:szCs w:val="24"/>
        </w:rPr>
        <w:fldChar w:fldCharType="separate"/>
      </w:r>
      <w:r w:rsidRPr="00A44222">
        <w:rPr>
          <w:sz w:val="24"/>
          <w:szCs w:val="24"/>
        </w:rPr>
        <w:t>(Evanno</w:t>
      </w:r>
      <w:r w:rsidRPr="00A44222">
        <w:rPr>
          <w:i/>
          <w:sz w:val="24"/>
          <w:szCs w:val="24"/>
        </w:rPr>
        <w:t xml:space="preserve"> et al.</w:t>
      </w:r>
      <w:r w:rsidRPr="00A44222">
        <w:rPr>
          <w:sz w:val="24"/>
          <w:szCs w:val="24"/>
        </w:rPr>
        <w:t xml:space="preserve"> 2005)</w:t>
      </w:r>
      <w:r w:rsidRPr="00A44222">
        <w:rPr>
          <w:sz w:val="24"/>
          <w:szCs w:val="24"/>
        </w:rPr>
        <w:fldChar w:fldCharType="end"/>
      </w:r>
      <w:r w:rsidRPr="00A44222">
        <w:rPr>
          <w:sz w:val="24"/>
          <w:szCs w:val="24"/>
        </w:rPr>
        <w:t xml:space="preserve">, and estimated in STRUCTURE HARVESTER </w:t>
      </w:r>
      <w:r w:rsidRPr="00A44222">
        <w:rPr>
          <w:sz w:val="24"/>
          <w:szCs w:val="24"/>
        </w:rPr>
        <w:fldChar w:fldCharType="begin"/>
      </w:r>
      <w:r w:rsidRPr="00A44222">
        <w:rPr>
          <w:sz w:val="24"/>
          <w:szCs w:val="24"/>
        </w:rPr>
        <w:instrText xml:space="preserve"> ADDIN EN.CITE &lt;EndNote&gt;&lt;Cite&gt;&lt;Author&gt;Earl&lt;/Author&gt;&lt;Year&gt;2012&lt;/Year&gt;&lt;RecNum&gt;1406&lt;/RecNum&gt;&lt;DisplayText&gt;(Earl &amp;amp; vonHoldt 2012)&lt;/DisplayText&gt;&lt;record&gt;&lt;rec-number&gt;1406&lt;/rec-number&gt;&lt;foreign-keys&gt;&lt;key app="EN" db-id="fstdwt0t3xzrskewzvmxpsf80xx25990rfrd" timestamp="1602717406"&gt;1406&lt;/key&gt;&lt;/foreign-keys&gt;&lt;ref-type name="Journal Article"&gt;17&lt;/ref-type&gt;&lt;contributors&gt;&lt;authors&gt;&lt;author&gt;Earl, Dent A.&lt;/author&gt;&lt;author&gt;vonHoldt, Bridgett M.&lt;/author&gt;&lt;/authors&gt;&lt;/contributors&gt;&lt;titles&gt;&lt;title&gt;STRUCTURE HARVESTER: a website and program for visualizing STRUCTURE output and implementing the Evanno method&lt;/title&gt;&lt;secondary-title&gt;Conservation Genetics Resources&lt;/secondary-title&gt;&lt;/titles&gt;&lt;periodical&gt;&lt;full-title&gt;Conservation Genetics Resources&lt;/full-title&gt;&lt;/periodical&gt;&lt;pages&gt;359-361&lt;/pages&gt;&lt;volume&gt;4&lt;/volume&gt;&lt;number&gt;2&lt;/number&gt;&lt;dates&gt;&lt;year&gt;2012&lt;/year&gt;&lt;pub-dates&gt;&lt;date&gt;2012/06/01&lt;/date&gt;&lt;/pub-dates&gt;&lt;/dates&gt;&lt;isbn&gt;1877-7260&lt;/isbn&gt;&lt;urls&gt;&lt;related-urls&gt;&lt;url&gt;https://doi.org/10.1007/s12686-011-9548-7&lt;/url&gt;&lt;/related-urls&gt;&lt;/urls&gt;&lt;electronic-resource-num&gt;10.1007/s12686-011-9548-7&lt;/electronic-resource-num&gt;&lt;/record&gt;&lt;/Cite&gt;&lt;/EndNote&gt;</w:instrText>
      </w:r>
      <w:r w:rsidRPr="00A44222">
        <w:rPr>
          <w:sz w:val="24"/>
          <w:szCs w:val="24"/>
        </w:rPr>
        <w:fldChar w:fldCharType="separate"/>
      </w:r>
      <w:r w:rsidRPr="00A44222">
        <w:rPr>
          <w:sz w:val="24"/>
          <w:szCs w:val="24"/>
        </w:rPr>
        <w:t>(Earl &amp; vonHoldt 2012)</w:t>
      </w:r>
      <w:r w:rsidRPr="00A44222">
        <w:rPr>
          <w:sz w:val="24"/>
          <w:szCs w:val="24"/>
        </w:rPr>
        <w:fldChar w:fldCharType="end"/>
      </w:r>
      <w:r w:rsidRPr="00A44222">
        <w:rPr>
          <w:sz w:val="24"/>
          <w:szCs w:val="24"/>
        </w:rPr>
        <w:t xml:space="preserve">. Replicate results within each </w:t>
      </w:r>
      <w:r w:rsidRPr="00A44222">
        <w:rPr>
          <w:i/>
          <w:iCs/>
          <w:sz w:val="24"/>
          <w:szCs w:val="24"/>
        </w:rPr>
        <w:t>k</w:t>
      </w:r>
      <w:r w:rsidRPr="00A44222">
        <w:rPr>
          <w:sz w:val="24"/>
          <w:szCs w:val="24"/>
        </w:rPr>
        <w:t xml:space="preserve"> were combined using the </w:t>
      </w:r>
      <w:ins w:id="87" w:author="Chris M Lorion" w:date="2022-06-09T14:50:00Z">
        <w:r w:rsidR="003D49CF">
          <w:rPr>
            <w:sz w:val="24"/>
            <w:szCs w:val="24"/>
          </w:rPr>
          <w:t>CLUMPAK</w:t>
        </w:r>
      </w:ins>
      <w:del w:id="88" w:author="Chris M Lorion" w:date="2022-06-09T14:50:00Z">
        <w:r w:rsidRPr="00A44222" w:rsidDel="003D49CF">
          <w:rPr>
            <w:sz w:val="24"/>
            <w:szCs w:val="24"/>
          </w:rPr>
          <w:delText>clumpak</w:delText>
        </w:r>
      </w:del>
      <w:r w:rsidRPr="00A44222">
        <w:rPr>
          <w:sz w:val="24"/>
          <w:szCs w:val="24"/>
        </w:rPr>
        <w:t xml:space="preserve"> algorithm </w:t>
      </w:r>
      <w:r w:rsidRPr="00A44222">
        <w:rPr>
          <w:sz w:val="24"/>
          <w:szCs w:val="24"/>
        </w:rPr>
        <w:fldChar w:fldCharType="begin"/>
      </w:r>
      <w:r w:rsidRPr="00A44222">
        <w:rPr>
          <w:sz w:val="24"/>
          <w:szCs w:val="24"/>
        </w:rPr>
        <w:instrText xml:space="preserve"> ADDIN EN.CITE &lt;EndNote&gt;&lt;Cite&gt;&lt;Author&gt;Kopelman&lt;/Author&gt;&lt;Year&gt;2015&lt;/Year&gt;&lt;RecNum&gt;491&lt;/RecNum&gt;&lt;DisplayText&gt;(Kopelman&lt;style face="italic"&gt; et al.&lt;/style&gt; 2015)&lt;/DisplayText&gt;&lt;record&gt;&lt;rec-number&gt;491&lt;/rec-number&gt;&lt;foreign-keys&gt;&lt;key app="EN" db-id="fstdwt0t3xzrskewzvmxpsf80xx25990rfrd" timestamp="1469166687"&gt;491&lt;/key&gt;&lt;/foreign-keys&gt;&lt;ref-type name="Journal Article"&gt;17&lt;/ref-type&gt;&lt;contributors&gt;&lt;authors&gt;&lt;author&gt;Kopelman, Naama M&lt;/author&gt;&lt;author&gt;Mayzel, Jonathan&lt;/author&gt;&lt;author&gt;Jakobsson, Mattias&lt;/author&gt;&lt;author&gt;Rosenberg, Noah A&lt;/author&gt;&lt;author&gt;Mayrose, Itay&lt;/author&gt;&lt;/authors&gt;&lt;/contributors&gt;&lt;titles&gt;&lt;title&gt;CLUMPAK: a program for identifying clustering modes and packaging population structure inferences across K&lt;/title&gt;&lt;secondary-title&gt;Molecular ecology resources&lt;/secondary-title&gt;&lt;/titles&gt;&lt;periodical&gt;&lt;full-title&gt;Molecular Ecology Resources&lt;/full-title&gt;&lt;/periodical&gt;&lt;dates&gt;&lt;year&gt;2015&lt;/year&gt;&lt;/dates&gt;&lt;isbn&gt;1755-0998&lt;/isbn&gt;&lt;urls&gt;&lt;/urls&gt;&lt;/record&gt;&lt;/Cite&gt;&lt;/EndNote&gt;</w:instrText>
      </w:r>
      <w:r w:rsidRPr="00A44222">
        <w:rPr>
          <w:sz w:val="24"/>
          <w:szCs w:val="24"/>
        </w:rPr>
        <w:fldChar w:fldCharType="separate"/>
      </w:r>
      <w:r w:rsidRPr="00A44222">
        <w:rPr>
          <w:sz w:val="24"/>
          <w:szCs w:val="24"/>
        </w:rPr>
        <w:t>(Kopelman</w:t>
      </w:r>
      <w:r w:rsidRPr="00A44222">
        <w:rPr>
          <w:i/>
          <w:sz w:val="24"/>
          <w:szCs w:val="24"/>
        </w:rPr>
        <w:t xml:space="preserve"> et al.</w:t>
      </w:r>
      <w:r w:rsidRPr="00A44222">
        <w:rPr>
          <w:sz w:val="24"/>
          <w:szCs w:val="24"/>
        </w:rPr>
        <w:t xml:space="preserve"> 2015)</w:t>
      </w:r>
      <w:r w:rsidRPr="00A44222">
        <w:rPr>
          <w:sz w:val="24"/>
          <w:szCs w:val="24"/>
        </w:rPr>
        <w:fldChar w:fldCharType="end"/>
      </w:r>
      <w:r w:rsidRPr="00A44222">
        <w:rPr>
          <w:sz w:val="24"/>
          <w:szCs w:val="24"/>
        </w:rPr>
        <w:t xml:space="preserve"> on the </w:t>
      </w:r>
      <w:ins w:id="89" w:author="Chris M Lorion" w:date="2022-06-09T14:50:00Z">
        <w:r w:rsidR="003D49CF">
          <w:rPr>
            <w:sz w:val="24"/>
            <w:szCs w:val="24"/>
          </w:rPr>
          <w:t>CLUMPAK</w:t>
        </w:r>
      </w:ins>
      <w:del w:id="90" w:author="Chris M Lorion" w:date="2022-06-09T14:50:00Z">
        <w:r w:rsidRPr="00A44222" w:rsidDel="003D49CF">
          <w:rPr>
            <w:sz w:val="24"/>
            <w:szCs w:val="24"/>
          </w:rPr>
          <w:delText>clumpak</w:delText>
        </w:r>
      </w:del>
      <w:r w:rsidRPr="00A44222">
        <w:rPr>
          <w:sz w:val="24"/>
          <w:szCs w:val="24"/>
        </w:rPr>
        <w:t xml:space="preserve"> webserver.</w:t>
      </w:r>
      <w:r w:rsidR="005B008C">
        <w:rPr>
          <w:sz w:val="24"/>
          <w:szCs w:val="24"/>
        </w:rPr>
        <w:t xml:space="preserve"> If </w:t>
      </w:r>
      <w:r w:rsidR="00CD5AB9">
        <w:rPr>
          <w:sz w:val="24"/>
          <w:szCs w:val="24"/>
        </w:rPr>
        <w:t xml:space="preserve">the clumpp algorithm of CLUMPAK detected </w:t>
      </w:r>
      <w:r w:rsidR="005B008C">
        <w:rPr>
          <w:sz w:val="24"/>
          <w:szCs w:val="24"/>
        </w:rPr>
        <w:t xml:space="preserve">multimodality </w:t>
      </w:r>
      <w:r w:rsidR="00CD5AB9">
        <w:rPr>
          <w:sz w:val="24"/>
          <w:szCs w:val="24"/>
        </w:rPr>
        <w:t>across</w:t>
      </w:r>
      <w:r w:rsidR="005B008C">
        <w:rPr>
          <w:sz w:val="24"/>
          <w:szCs w:val="24"/>
        </w:rPr>
        <w:t xml:space="preserve"> the </w:t>
      </w:r>
      <w:r w:rsidR="00CD5AB9">
        <w:rPr>
          <w:sz w:val="24"/>
          <w:szCs w:val="24"/>
        </w:rPr>
        <w:t xml:space="preserve">ten </w:t>
      </w:r>
      <w:r w:rsidR="005B008C">
        <w:rPr>
          <w:sz w:val="24"/>
          <w:szCs w:val="24"/>
        </w:rPr>
        <w:t>replicates</w:t>
      </w:r>
      <w:r w:rsidR="00CD5AB9">
        <w:rPr>
          <w:sz w:val="24"/>
          <w:szCs w:val="24"/>
        </w:rPr>
        <w:t xml:space="preserve"> at each </w:t>
      </w:r>
      <w:r w:rsidR="00CD5AB9">
        <w:rPr>
          <w:i/>
          <w:iCs/>
          <w:sz w:val="24"/>
          <w:szCs w:val="24"/>
        </w:rPr>
        <w:t>k</w:t>
      </w:r>
      <w:r w:rsidR="00CD5AB9">
        <w:rPr>
          <w:sz w:val="24"/>
          <w:szCs w:val="24"/>
        </w:rPr>
        <w:t>, we examined only the most common solution</w:t>
      </w:r>
      <w:r w:rsidRPr="00A44222">
        <w:rPr>
          <w:sz w:val="24"/>
          <w:szCs w:val="24"/>
        </w:rPr>
        <w:t xml:space="preserve"> </w:t>
      </w:r>
      <w:r w:rsidR="00CD5AB9">
        <w:rPr>
          <w:sz w:val="24"/>
          <w:szCs w:val="24"/>
        </w:rPr>
        <w:t xml:space="preserve">at each </w:t>
      </w:r>
      <w:r w:rsidR="00CD5AB9">
        <w:rPr>
          <w:i/>
          <w:iCs/>
          <w:sz w:val="24"/>
          <w:szCs w:val="24"/>
        </w:rPr>
        <w:t>k.</w:t>
      </w:r>
    </w:p>
    <w:p w14:paraId="7093DDA5" w14:textId="441E5C3A" w:rsidR="00144E70" w:rsidRPr="00D90081" w:rsidRDefault="00144E70" w:rsidP="00144E70">
      <w:pPr>
        <w:rPr>
          <w:sz w:val="24"/>
          <w:szCs w:val="24"/>
        </w:rPr>
      </w:pPr>
    </w:p>
    <w:p w14:paraId="73AB0577" w14:textId="77777777" w:rsidR="00144E70" w:rsidRPr="00D90081" w:rsidRDefault="00144E70" w:rsidP="00144E70">
      <w:pPr>
        <w:pStyle w:val="Heading1"/>
        <w:rPr>
          <w:rFonts w:asciiTheme="minorHAnsi" w:hAnsiTheme="minorHAnsi"/>
        </w:rPr>
      </w:pPr>
      <w:bookmarkStart w:id="91" w:name="_Toc79163054"/>
      <w:r w:rsidRPr="00D90081">
        <w:rPr>
          <w:rFonts w:asciiTheme="minorHAnsi" w:hAnsiTheme="minorHAnsi"/>
        </w:rPr>
        <w:t>RESULTS</w:t>
      </w:r>
      <w:bookmarkEnd w:id="91"/>
    </w:p>
    <w:p w14:paraId="149913E0" w14:textId="78880861" w:rsidR="00A44222" w:rsidRPr="00A44222" w:rsidRDefault="00A44222" w:rsidP="00A44222">
      <w:pPr>
        <w:rPr>
          <w:b/>
          <w:bCs/>
          <w:sz w:val="24"/>
          <w:szCs w:val="24"/>
        </w:rPr>
      </w:pPr>
      <w:r>
        <w:rPr>
          <w:b/>
          <w:bCs/>
          <w:sz w:val="24"/>
          <w:szCs w:val="24"/>
        </w:rPr>
        <w:t>Genotyping</w:t>
      </w:r>
    </w:p>
    <w:p w14:paraId="1CBB6FCD" w14:textId="20CF79A4" w:rsidR="003F1B48" w:rsidRDefault="00A44222" w:rsidP="00962795">
      <w:pPr>
        <w:rPr>
          <w:sz w:val="24"/>
          <w:szCs w:val="24"/>
        </w:rPr>
      </w:pPr>
      <w:r w:rsidRPr="00A44222">
        <w:rPr>
          <w:sz w:val="24"/>
          <w:szCs w:val="24"/>
        </w:rPr>
        <w:t>After demultiplexing reads to individual samples, the raw sequencing dataset consisted of 428,341,672 reads among 383 samples, with 22.5% on-target (containing both primer and probe sequence from the GT</w:t>
      </w:r>
      <w:r w:rsidR="002D4519">
        <w:rPr>
          <w:sz w:val="24"/>
          <w:szCs w:val="24"/>
        </w:rPr>
        <w:t>-</w:t>
      </w:r>
      <w:r w:rsidRPr="00A44222">
        <w:rPr>
          <w:sz w:val="24"/>
          <w:szCs w:val="24"/>
        </w:rPr>
        <w:t>seq amplicon panel). We removed 114</w:t>
      </w:r>
      <w:r w:rsidR="007C6FFF">
        <w:rPr>
          <w:sz w:val="24"/>
          <w:szCs w:val="24"/>
        </w:rPr>
        <w:t xml:space="preserve"> intentional</w:t>
      </w:r>
      <w:r w:rsidRPr="00A44222">
        <w:rPr>
          <w:sz w:val="24"/>
          <w:szCs w:val="24"/>
        </w:rPr>
        <w:t xml:space="preserve"> replicates and </w:t>
      </w:r>
      <w:r w:rsidR="002D4519">
        <w:rPr>
          <w:sz w:val="24"/>
          <w:szCs w:val="24"/>
        </w:rPr>
        <w:t xml:space="preserve">three </w:t>
      </w:r>
      <w:r w:rsidRPr="00A44222">
        <w:rPr>
          <w:sz w:val="24"/>
          <w:szCs w:val="24"/>
        </w:rPr>
        <w:t>negative controls. Then we removed 22 individuals with genotyping success less than 70%, and 18 markers with greater than 50% missingness. In the second round of filtering</w:t>
      </w:r>
      <w:r w:rsidR="00441C6F">
        <w:rPr>
          <w:sz w:val="24"/>
          <w:szCs w:val="24"/>
        </w:rPr>
        <w:t>,</w:t>
      </w:r>
      <w:r w:rsidRPr="00A44222">
        <w:rPr>
          <w:sz w:val="24"/>
          <w:szCs w:val="24"/>
        </w:rPr>
        <w:t xml:space="preserve"> we removed an additional eight individuals with genotyping success less than 80%, two markers with greater than 20% missingness and a single individual with IFI greater than </w:t>
      </w:r>
      <w:r w:rsidR="002D4519">
        <w:rPr>
          <w:sz w:val="24"/>
          <w:szCs w:val="24"/>
        </w:rPr>
        <w:t>five</w:t>
      </w:r>
      <w:r w:rsidRPr="00A44222">
        <w:rPr>
          <w:sz w:val="24"/>
          <w:szCs w:val="24"/>
        </w:rPr>
        <w:t>. We removed a single marker with poor clustering of allele ratios consistent with poor primer/probe specificity and four monomorphic markers. The final dataset consisted of 235 individuals and 325 markers</w:t>
      </w:r>
      <w:r w:rsidR="003F1B48">
        <w:rPr>
          <w:sz w:val="24"/>
          <w:szCs w:val="24"/>
        </w:rPr>
        <w:t xml:space="preserve">, including </w:t>
      </w:r>
      <w:r w:rsidR="00441C6F">
        <w:rPr>
          <w:sz w:val="24"/>
          <w:szCs w:val="24"/>
        </w:rPr>
        <w:t>eight</w:t>
      </w:r>
      <w:r w:rsidR="003F1B48">
        <w:rPr>
          <w:sz w:val="24"/>
          <w:szCs w:val="24"/>
        </w:rPr>
        <w:t xml:space="preserve"> archival scale samples</w:t>
      </w:r>
      <w:r w:rsidRPr="00A44222">
        <w:rPr>
          <w:sz w:val="24"/>
          <w:szCs w:val="24"/>
        </w:rPr>
        <w:t xml:space="preserve">. Mean read depth per marker per individual in the final dataset was 934 and the median was 448. Sample sizes </w:t>
      </w:r>
      <w:r w:rsidR="003F1B48">
        <w:rPr>
          <w:sz w:val="24"/>
          <w:szCs w:val="24"/>
        </w:rPr>
        <w:t xml:space="preserve">after filtering and missing data rate </w:t>
      </w:r>
      <w:r w:rsidRPr="00A44222">
        <w:rPr>
          <w:sz w:val="24"/>
          <w:szCs w:val="24"/>
        </w:rPr>
        <w:t xml:space="preserve">per sampling location </w:t>
      </w:r>
      <w:r w:rsidR="00C63F34">
        <w:rPr>
          <w:sz w:val="24"/>
          <w:szCs w:val="24"/>
        </w:rPr>
        <w:t xml:space="preserve">is </w:t>
      </w:r>
      <w:r w:rsidRPr="00A44222">
        <w:rPr>
          <w:sz w:val="24"/>
          <w:szCs w:val="24"/>
        </w:rPr>
        <w:t xml:space="preserve">provided in </w:t>
      </w:r>
      <w:r w:rsidR="00246B69">
        <w:rPr>
          <w:sz w:val="24"/>
          <w:szCs w:val="24"/>
        </w:rPr>
        <w:t>T</w:t>
      </w:r>
      <w:r w:rsidRPr="00A44222">
        <w:rPr>
          <w:sz w:val="24"/>
          <w:szCs w:val="24"/>
        </w:rPr>
        <w:t xml:space="preserve">able </w:t>
      </w:r>
      <w:r w:rsidR="003F1B48">
        <w:rPr>
          <w:sz w:val="24"/>
          <w:szCs w:val="24"/>
        </w:rPr>
        <w:t>2</w:t>
      </w:r>
      <w:r w:rsidRPr="00A44222">
        <w:rPr>
          <w:sz w:val="24"/>
          <w:szCs w:val="24"/>
        </w:rPr>
        <w:t>.</w:t>
      </w:r>
    </w:p>
    <w:p w14:paraId="213EEA31" w14:textId="77777777" w:rsidR="00E205EA" w:rsidRDefault="00E205EA" w:rsidP="003F1B48">
      <w:pPr>
        <w:spacing w:after="0" w:line="240" w:lineRule="auto"/>
      </w:pPr>
    </w:p>
    <w:p w14:paraId="50CA53E5" w14:textId="0BCF0D53" w:rsidR="003F1B48" w:rsidRPr="007F1F9D" w:rsidRDefault="003F1B48" w:rsidP="003F1B48">
      <w:pPr>
        <w:spacing w:after="0" w:line="240" w:lineRule="auto"/>
      </w:pPr>
      <w:r w:rsidRPr="007F1F9D">
        <w:lastRenderedPageBreak/>
        <w:t xml:space="preserve">Table 2: Sample sizes and proportion of uncalled genotypes (missing data rate) per sampling location after filtering. </w:t>
      </w:r>
      <w:r w:rsidR="00534660">
        <w:t xml:space="preserve">Sex is based on field calls. </w:t>
      </w:r>
      <w:r w:rsidRPr="007F1F9D">
        <w:t xml:space="preserve">Table </w:t>
      </w:r>
      <w:r w:rsidR="00A22940">
        <w:t xml:space="preserve">does not </w:t>
      </w:r>
      <w:r w:rsidR="008D4B4D">
        <w:t>include</w:t>
      </w:r>
      <w:r w:rsidRPr="007F1F9D">
        <w:t xml:space="preserve"> </w:t>
      </w:r>
      <w:r w:rsidR="00F270F7" w:rsidRPr="007F1F9D">
        <w:t xml:space="preserve">the 2013 </w:t>
      </w:r>
      <w:r w:rsidRPr="007F1F9D">
        <w:t>archival scale samples.</w:t>
      </w:r>
    </w:p>
    <w:p w14:paraId="17CE0A18" w14:textId="77777777" w:rsidR="007C6FFF" w:rsidRPr="003F1B48" w:rsidRDefault="007C6FFF" w:rsidP="003F1B48">
      <w:pPr>
        <w:spacing w:after="0" w:line="240" w:lineRule="auto"/>
        <w:rPr>
          <w:sz w:val="20"/>
          <w:szCs w:val="20"/>
        </w:rPr>
      </w:pPr>
    </w:p>
    <w:tbl>
      <w:tblPr>
        <w:tblW w:w="7470" w:type="dxa"/>
        <w:tblLayout w:type="fixed"/>
        <w:tblLook w:val="04A0" w:firstRow="1" w:lastRow="0" w:firstColumn="1" w:lastColumn="0" w:noHBand="0" w:noVBand="1"/>
      </w:tblPr>
      <w:tblGrid>
        <w:gridCol w:w="1170"/>
        <w:gridCol w:w="2340"/>
        <w:gridCol w:w="1080"/>
        <w:gridCol w:w="1890"/>
        <w:gridCol w:w="990"/>
      </w:tblGrid>
      <w:tr w:rsidR="003F1B48" w:rsidRPr="00DF0181" w14:paraId="5E7C9A57" w14:textId="77777777" w:rsidTr="00693630">
        <w:trPr>
          <w:trHeight w:val="432"/>
        </w:trPr>
        <w:tc>
          <w:tcPr>
            <w:tcW w:w="1170" w:type="dxa"/>
            <w:tcBorders>
              <w:top w:val="single" w:sz="4" w:space="0" w:color="auto"/>
              <w:left w:val="nil"/>
              <w:bottom w:val="single" w:sz="4" w:space="0" w:color="auto"/>
              <w:right w:val="nil"/>
            </w:tcBorders>
            <w:shd w:val="clear" w:color="auto" w:fill="auto"/>
            <w:vAlign w:val="center"/>
            <w:hideMark/>
          </w:tcPr>
          <w:p w14:paraId="73F0A099"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sidRPr="00DF0181">
              <w:rPr>
                <w:rFonts w:ascii="Calibri" w:eastAsia="Times New Roman" w:hAnsi="Calibri" w:cs="Calibri"/>
                <w:b/>
                <w:bCs/>
                <w:color w:val="000000"/>
                <w:sz w:val="20"/>
                <w:szCs w:val="20"/>
              </w:rPr>
              <w:t>Basin</w:t>
            </w:r>
          </w:p>
        </w:tc>
        <w:tc>
          <w:tcPr>
            <w:tcW w:w="2340" w:type="dxa"/>
            <w:tcBorders>
              <w:top w:val="single" w:sz="4" w:space="0" w:color="auto"/>
              <w:left w:val="nil"/>
              <w:bottom w:val="single" w:sz="4" w:space="0" w:color="auto"/>
              <w:right w:val="nil"/>
            </w:tcBorders>
            <w:shd w:val="clear" w:color="auto" w:fill="auto"/>
            <w:vAlign w:val="center"/>
            <w:hideMark/>
          </w:tcPr>
          <w:p w14:paraId="714DF61B" w14:textId="77777777" w:rsidR="003F1B48" w:rsidRPr="00DF0181" w:rsidRDefault="003F1B48" w:rsidP="00693630">
            <w:pPr>
              <w:spacing w:after="0" w:line="240" w:lineRule="auto"/>
              <w:ind w:left="-13"/>
              <w:rPr>
                <w:rFonts w:ascii="Calibri" w:eastAsia="Times New Roman" w:hAnsi="Calibri" w:cs="Calibri"/>
                <w:b/>
                <w:bCs/>
                <w:color w:val="000000"/>
                <w:sz w:val="20"/>
                <w:szCs w:val="20"/>
              </w:rPr>
            </w:pPr>
            <w:r>
              <w:rPr>
                <w:rFonts w:ascii="Calibri" w:eastAsia="Times New Roman" w:hAnsi="Calibri" w:cs="Calibri"/>
                <w:b/>
                <w:bCs/>
                <w:color w:val="000000"/>
                <w:sz w:val="20"/>
                <w:szCs w:val="20"/>
              </w:rPr>
              <w:t>Sampling Location</w:t>
            </w:r>
          </w:p>
        </w:tc>
        <w:tc>
          <w:tcPr>
            <w:tcW w:w="1080" w:type="dxa"/>
            <w:tcBorders>
              <w:top w:val="single" w:sz="4" w:space="0" w:color="auto"/>
              <w:left w:val="nil"/>
              <w:bottom w:val="single" w:sz="4" w:space="0" w:color="auto"/>
              <w:right w:val="nil"/>
            </w:tcBorders>
            <w:shd w:val="clear" w:color="auto" w:fill="auto"/>
            <w:vAlign w:val="center"/>
            <w:hideMark/>
          </w:tcPr>
          <w:p w14:paraId="56E752A2" w14:textId="41265F6A" w:rsidR="003F1B48" w:rsidRPr="00833A02" w:rsidRDefault="003F1B48" w:rsidP="003F1B48">
            <w:pPr>
              <w:spacing w:after="0" w:line="240" w:lineRule="auto"/>
              <w:ind w:left="-13"/>
              <w:jc w:val="center"/>
              <w:rPr>
                <w:rFonts w:ascii="Calibri" w:eastAsia="Times New Roman" w:hAnsi="Calibri" w:cs="Calibri"/>
                <w:b/>
                <w:bCs/>
                <w:color w:val="000000"/>
                <w:sz w:val="20"/>
                <w:szCs w:val="20"/>
                <w:vertAlign w:val="subscript"/>
              </w:rPr>
            </w:pPr>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final</w:t>
            </w:r>
          </w:p>
        </w:tc>
        <w:tc>
          <w:tcPr>
            <w:tcW w:w="1890" w:type="dxa"/>
            <w:tcBorders>
              <w:top w:val="single" w:sz="4" w:space="0" w:color="auto"/>
              <w:left w:val="nil"/>
              <w:bottom w:val="single" w:sz="4" w:space="0" w:color="auto"/>
              <w:right w:val="nil"/>
            </w:tcBorders>
          </w:tcPr>
          <w:p w14:paraId="0359EF31" w14:textId="77777777" w:rsidR="003F1B48" w:rsidRPr="00DD6E71" w:rsidRDefault="003F1B48" w:rsidP="003F1B48">
            <w:pPr>
              <w:spacing w:after="0" w:line="240" w:lineRule="auto"/>
              <w:ind w:left="-13"/>
              <w:jc w:val="center"/>
              <w:rPr>
                <w:rFonts w:ascii="Calibri" w:eastAsia="Times New Roman" w:hAnsi="Calibri" w:cs="Calibri"/>
                <w:b/>
                <w:bCs/>
                <w:color w:val="000000"/>
                <w:sz w:val="20"/>
                <w:szCs w:val="20"/>
                <w:vertAlign w:val="subscript"/>
              </w:rPr>
            </w:pP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male</w:t>
            </w:r>
            <w:r w:rsidRPr="00DD6E71">
              <w:rPr>
                <w:rFonts w:ascii="Calibri" w:eastAsia="Times New Roman" w:hAnsi="Calibri" w:cs="Calibri"/>
                <w:b/>
                <w:bCs/>
                <w:color w:val="000000"/>
                <w:sz w:val="20"/>
                <w:szCs w:val="20"/>
              </w:rPr>
              <w:t>:n</w:t>
            </w:r>
            <w:r w:rsidRPr="00DD6E71">
              <w:rPr>
                <w:rFonts w:ascii="Calibri" w:eastAsia="Times New Roman" w:hAnsi="Calibri" w:cs="Calibri"/>
                <w:b/>
                <w:bCs/>
                <w:color w:val="000000"/>
                <w:sz w:val="20"/>
                <w:szCs w:val="20"/>
                <w:vertAlign w:val="subscript"/>
              </w:rPr>
              <w:t>female</w:t>
            </w:r>
            <w:r w:rsidRPr="00DD6E71">
              <w:rPr>
                <w:rFonts w:ascii="Calibri" w:eastAsia="Times New Roman" w:hAnsi="Calibri" w:cs="Calibri"/>
                <w:b/>
                <w:bCs/>
                <w:color w:val="000000"/>
                <w:sz w:val="20"/>
                <w:szCs w:val="20"/>
              </w:rPr>
              <w:t>:</w:t>
            </w:r>
            <w:r>
              <w:rPr>
                <w:rFonts w:ascii="Calibri" w:eastAsia="Times New Roman" w:hAnsi="Calibri" w:cs="Calibri"/>
                <w:b/>
                <w:bCs/>
                <w:color w:val="000000"/>
                <w:sz w:val="20"/>
                <w:szCs w:val="20"/>
              </w:rPr>
              <w:t>n</w:t>
            </w:r>
            <w:r>
              <w:rPr>
                <w:rFonts w:ascii="Calibri" w:eastAsia="Times New Roman" w:hAnsi="Calibri" w:cs="Calibri"/>
                <w:b/>
                <w:bCs/>
                <w:color w:val="000000"/>
                <w:sz w:val="20"/>
                <w:szCs w:val="20"/>
                <w:vertAlign w:val="subscript"/>
              </w:rPr>
              <w:t>?</w:t>
            </w:r>
          </w:p>
        </w:tc>
        <w:tc>
          <w:tcPr>
            <w:tcW w:w="990" w:type="dxa"/>
            <w:tcBorders>
              <w:top w:val="single" w:sz="4" w:space="0" w:color="auto"/>
              <w:left w:val="nil"/>
              <w:bottom w:val="single" w:sz="4" w:space="0" w:color="auto"/>
              <w:right w:val="nil"/>
            </w:tcBorders>
          </w:tcPr>
          <w:p w14:paraId="2C39D237" w14:textId="6E169187" w:rsidR="003F1B48" w:rsidRPr="00DF0181" w:rsidRDefault="003F1B48" w:rsidP="003F1B48">
            <w:pPr>
              <w:spacing w:after="0" w:line="240" w:lineRule="auto"/>
              <w:ind w:left="-13"/>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Missing data rate</w:t>
            </w:r>
          </w:p>
        </w:tc>
      </w:tr>
      <w:tr w:rsidR="003F1B48" w:rsidRPr="00DF0181" w14:paraId="49DEA770" w14:textId="77777777" w:rsidTr="00E205EA">
        <w:trPr>
          <w:trHeight w:val="360"/>
        </w:trPr>
        <w:tc>
          <w:tcPr>
            <w:tcW w:w="1170" w:type="dxa"/>
            <w:tcBorders>
              <w:top w:val="single" w:sz="4" w:space="0" w:color="auto"/>
              <w:left w:val="nil"/>
              <w:bottom w:val="nil"/>
              <w:right w:val="nil"/>
            </w:tcBorders>
            <w:shd w:val="clear" w:color="auto" w:fill="auto"/>
            <w:noWrap/>
            <w:vAlign w:val="center"/>
            <w:hideMark/>
          </w:tcPr>
          <w:p w14:paraId="6D39E540"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Nehalem</w:t>
            </w:r>
          </w:p>
        </w:tc>
        <w:tc>
          <w:tcPr>
            <w:tcW w:w="2340" w:type="dxa"/>
            <w:tcBorders>
              <w:top w:val="single" w:sz="4" w:space="0" w:color="auto"/>
              <w:left w:val="nil"/>
              <w:bottom w:val="nil"/>
              <w:right w:val="nil"/>
            </w:tcBorders>
            <w:shd w:val="clear" w:color="auto" w:fill="auto"/>
            <w:noWrap/>
            <w:vAlign w:val="center"/>
          </w:tcPr>
          <w:p w14:paraId="611CCCCC" w14:textId="77777777" w:rsidR="003F1B48" w:rsidRPr="00DF0181" w:rsidRDefault="003F1B48"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Foley Creek</w:t>
            </w:r>
          </w:p>
        </w:tc>
        <w:tc>
          <w:tcPr>
            <w:tcW w:w="1080" w:type="dxa"/>
            <w:tcBorders>
              <w:top w:val="single" w:sz="4" w:space="0" w:color="auto"/>
              <w:left w:val="nil"/>
              <w:bottom w:val="nil"/>
              <w:right w:val="nil"/>
            </w:tcBorders>
            <w:shd w:val="clear" w:color="auto" w:fill="auto"/>
            <w:noWrap/>
            <w:vAlign w:val="center"/>
            <w:hideMark/>
          </w:tcPr>
          <w:p w14:paraId="28E99463" w14:textId="47A59E4E" w:rsidR="003F1B48" w:rsidRPr="00DF0181" w:rsidRDefault="003F1B48"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1890" w:type="dxa"/>
            <w:tcBorders>
              <w:top w:val="single" w:sz="4" w:space="0" w:color="auto"/>
              <w:left w:val="nil"/>
              <w:bottom w:val="nil"/>
              <w:right w:val="nil"/>
            </w:tcBorders>
            <w:vAlign w:val="center"/>
          </w:tcPr>
          <w:p w14:paraId="23EE717C" w14:textId="4023086C"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25:24:0</w:t>
            </w:r>
          </w:p>
        </w:tc>
        <w:tc>
          <w:tcPr>
            <w:tcW w:w="990" w:type="dxa"/>
            <w:tcBorders>
              <w:top w:val="single" w:sz="4" w:space="0" w:color="auto"/>
              <w:left w:val="nil"/>
              <w:bottom w:val="nil"/>
              <w:right w:val="nil"/>
            </w:tcBorders>
            <w:vAlign w:val="center"/>
          </w:tcPr>
          <w:p w14:paraId="0D845B85" w14:textId="58687830" w:rsidR="003F1B48" w:rsidRPr="00DF0181" w:rsidRDefault="003F1B48"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0.028</w:t>
            </w:r>
          </w:p>
        </w:tc>
      </w:tr>
      <w:tr w:rsidR="00A7340F" w:rsidRPr="00DF0181" w14:paraId="20628561" w14:textId="77777777" w:rsidTr="00E205EA">
        <w:trPr>
          <w:trHeight w:val="360"/>
        </w:trPr>
        <w:tc>
          <w:tcPr>
            <w:tcW w:w="1170" w:type="dxa"/>
            <w:tcBorders>
              <w:top w:val="nil"/>
              <w:left w:val="nil"/>
              <w:bottom w:val="nil"/>
              <w:right w:val="nil"/>
            </w:tcBorders>
            <w:shd w:val="clear" w:color="auto" w:fill="auto"/>
            <w:noWrap/>
            <w:vAlign w:val="center"/>
          </w:tcPr>
          <w:p w14:paraId="1E220D3C" w14:textId="1E28A72B"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tcPr>
          <w:p w14:paraId="1B6271B1" w14:textId="18A1F198" w:rsidR="00A7340F"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Miami River</w:t>
            </w:r>
          </w:p>
        </w:tc>
        <w:tc>
          <w:tcPr>
            <w:tcW w:w="1080" w:type="dxa"/>
            <w:tcBorders>
              <w:top w:val="nil"/>
              <w:left w:val="nil"/>
              <w:bottom w:val="nil"/>
              <w:right w:val="nil"/>
            </w:tcBorders>
            <w:shd w:val="clear" w:color="auto" w:fill="auto"/>
            <w:noWrap/>
            <w:vAlign w:val="center"/>
          </w:tcPr>
          <w:p w14:paraId="2AB0644D" w14:textId="17BE06F3" w:rsidR="00A7340F"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1890" w:type="dxa"/>
            <w:tcBorders>
              <w:top w:val="nil"/>
              <w:left w:val="nil"/>
              <w:bottom w:val="nil"/>
              <w:right w:val="nil"/>
            </w:tcBorders>
            <w:vAlign w:val="center"/>
          </w:tcPr>
          <w:p w14:paraId="4C049F03" w14:textId="701D4AA0"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22:24:0</w:t>
            </w:r>
          </w:p>
        </w:tc>
        <w:tc>
          <w:tcPr>
            <w:tcW w:w="990" w:type="dxa"/>
            <w:tcBorders>
              <w:top w:val="nil"/>
              <w:left w:val="nil"/>
              <w:bottom w:val="nil"/>
              <w:right w:val="nil"/>
            </w:tcBorders>
            <w:vAlign w:val="center"/>
          </w:tcPr>
          <w:p w14:paraId="6855030A" w14:textId="2EC4DEBA"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0.070</w:t>
            </w:r>
          </w:p>
        </w:tc>
      </w:tr>
      <w:tr w:rsidR="00A7340F" w:rsidRPr="00DF0181" w14:paraId="60181ACD" w14:textId="77777777" w:rsidTr="00E205EA">
        <w:trPr>
          <w:trHeight w:val="360"/>
        </w:trPr>
        <w:tc>
          <w:tcPr>
            <w:tcW w:w="1170" w:type="dxa"/>
            <w:tcBorders>
              <w:top w:val="nil"/>
              <w:left w:val="nil"/>
              <w:bottom w:val="nil"/>
              <w:right w:val="nil"/>
            </w:tcBorders>
            <w:shd w:val="clear" w:color="auto" w:fill="auto"/>
            <w:noWrap/>
            <w:vAlign w:val="center"/>
            <w:hideMark/>
          </w:tcPr>
          <w:p w14:paraId="7DCA589D"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Tillamook</w:t>
            </w:r>
          </w:p>
        </w:tc>
        <w:tc>
          <w:tcPr>
            <w:tcW w:w="2340" w:type="dxa"/>
            <w:tcBorders>
              <w:top w:val="nil"/>
              <w:left w:val="nil"/>
              <w:bottom w:val="nil"/>
              <w:right w:val="nil"/>
            </w:tcBorders>
            <w:shd w:val="clear" w:color="auto" w:fill="auto"/>
            <w:noWrap/>
            <w:vAlign w:val="center"/>
            <w:hideMark/>
          </w:tcPr>
          <w:p w14:paraId="56B67293"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Kilchis River</w:t>
            </w:r>
          </w:p>
        </w:tc>
        <w:tc>
          <w:tcPr>
            <w:tcW w:w="1080" w:type="dxa"/>
            <w:tcBorders>
              <w:top w:val="nil"/>
              <w:left w:val="nil"/>
              <w:bottom w:val="nil"/>
              <w:right w:val="nil"/>
            </w:tcBorders>
            <w:shd w:val="clear" w:color="auto" w:fill="auto"/>
            <w:noWrap/>
            <w:vAlign w:val="center"/>
            <w:hideMark/>
          </w:tcPr>
          <w:p w14:paraId="30564ED7" w14:textId="3208F8F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1890" w:type="dxa"/>
            <w:tcBorders>
              <w:top w:val="nil"/>
              <w:left w:val="nil"/>
              <w:bottom w:val="nil"/>
              <w:right w:val="nil"/>
            </w:tcBorders>
            <w:vAlign w:val="center"/>
          </w:tcPr>
          <w:p w14:paraId="7A1B54FC" w14:textId="760169F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24:21:0</w:t>
            </w:r>
          </w:p>
        </w:tc>
        <w:tc>
          <w:tcPr>
            <w:tcW w:w="990" w:type="dxa"/>
            <w:tcBorders>
              <w:top w:val="nil"/>
              <w:left w:val="nil"/>
              <w:bottom w:val="nil"/>
              <w:right w:val="nil"/>
            </w:tcBorders>
            <w:vAlign w:val="center"/>
          </w:tcPr>
          <w:p w14:paraId="0598414F" w14:textId="3E36D49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0.060</w:t>
            </w:r>
          </w:p>
        </w:tc>
      </w:tr>
      <w:tr w:rsidR="00A7340F" w:rsidRPr="00DF0181" w14:paraId="3854830B" w14:textId="77777777" w:rsidTr="00E205EA">
        <w:trPr>
          <w:trHeight w:val="360"/>
        </w:trPr>
        <w:tc>
          <w:tcPr>
            <w:tcW w:w="1170" w:type="dxa"/>
            <w:tcBorders>
              <w:top w:val="nil"/>
              <w:left w:val="nil"/>
              <w:bottom w:val="nil"/>
              <w:right w:val="nil"/>
            </w:tcBorders>
            <w:shd w:val="clear" w:color="auto" w:fill="auto"/>
            <w:noWrap/>
            <w:vAlign w:val="center"/>
            <w:hideMark/>
          </w:tcPr>
          <w:p w14:paraId="5AB4D523"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Netarts</w:t>
            </w:r>
          </w:p>
        </w:tc>
        <w:tc>
          <w:tcPr>
            <w:tcW w:w="2340" w:type="dxa"/>
            <w:tcBorders>
              <w:top w:val="nil"/>
              <w:left w:val="nil"/>
              <w:bottom w:val="nil"/>
              <w:right w:val="nil"/>
            </w:tcBorders>
            <w:shd w:val="clear" w:color="auto" w:fill="auto"/>
            <w:noWrap/>
            <w:vAlign w:val="center"/>
            <w:hideMark/>
          </w:tcPr>
          <w:p w14:paraId="666196A0"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Whiskey Creek</w:t>
            </w:r>
          </w:p>
        </w:tc>
        <w:tc>
          <w:tcPr>
            <w:tcW w:w="1080" w:type="dxa"/>
            <w:tcBorders>
              <w:top w:val="nil"/>
              <w:left w:val="nil"/>
              <w:bottom w:val="nil"/>
              <w:right w:val="nil"/>
            </w:tcBorders>
            <w:shd w:val="clear" w:color="auto" w:fill="auto"/>
            <w:noWrap/>
            <w:vAlign w:val="center"/>
            <w:hideMark/>
          </w:tcPr>
          <w:p w14:paraId="48DC5C14" w14:textId="65D23F11"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1890" w:type="dxa"/>
            <w:tcBorders>
              <w:top w:val="nil"/>
              <w:left w:val="nil"/>
              <w:bottom w:val="nil"/>
              <w:right w:val="nil"/>
            </w:tcBorders>
            <w:vAlign w:val="center"/>
          </w:tcPr>
          <w:p w14:paraId="48C550F1" w14:textId="3694B945"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5:8:0</w:t>
            </w:r>
          </w:p>
        </w:tc>
        <w:tc>
          <w:tcPr>
            <w:tcW w:w="990" w:type="dxa"/>
            <w:tcBorders>
              <w:top w:val="nil"/>
              <w:left w:val="nil"/>
              <w:bottom w:val="nil"/>
              <w:right w:val="nil"/>
            </w:tcBorders>
            <w:vAlign w:val="center"/>
          </w:tcPr>
          <w:p w14:paraId="54BF1A0C" w14:textId="44C399FD"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0.128</w:t>
            </w:r>
          </w:p>
        </w:tc>
      </w:tr>
      <w:tr w:rsidR="00A7340F" w:rsidRPr="00DF0181" w14:paraId="3505EB53" w14:textId="77777777" w:rsidTr="00E205EA">
        <w:trPr>
          <w:trHeight w:val="360"/>
        </w:trPr>
        <w:tc>
          <w:tcPr>
            <w:tcW w:w="1170" w:type="dxa"/>
            <w:tcBorders>
              <w:top w:val="nil"/>
              <w:left w:val="nil"/>
              <w:bottom w:val="nil"/>
              <w:right w:val="nil"/>
            </w:tcBorders>
            <w:shd w:val="clear" w:color="auto" w:fill="auto"/>
            <w:noWrap/>
            <w:vAlign w:val="center"/>
            <w:hideMark/>
          </w:tcPr>
          <w:p w14:paraId="1D340E3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Siletz</w:t>
            </w:r>
          </w:p>
        </w:tc>
        <w:tc>
          <w:tcPr>
            <w:tcW w:w="2340" w:type="dxa"/>
            <w:tcBorders>
              <w:top w:val="nil"/>
              <w:left w:val="nil"/>
              <w:bottom w:val="nil"/>
              <w:right w:val="nil"/>
            </w:tcBorders>
            <w:shd w:val="clear" w:color="auto" w:fill="auto"/>
            <w:noWrap/>
            <w:vAlign w:val="center"/>
            <w:hideMark/>
          </w:tcPr>
          <w:p w14:paraId="71125049"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Bear Creek</w:t>
            </w:r>
          </w:p>
        </w:tc>
        <w:tc>
          <w:tcPr>
            <w:tcW w:w="1080" w:type="dxa"/>
            <w:tcBorders>
              <w:top w:val="nil"/>
              <w:left w:val="nil"/>
              <w:bottom w:val="nil"/>
              <w:right w:val="nil"/>
            </w:tcBorders>
            <w:shd w:val="clear" w:color="auto" w:fill="auto"/>
            <w:noWrap/>
            <w:vAlign w:val="center"/>
            <w:hideMark/>
          </w:tcPr>
          <w:p w14:paraId="669EE778" w14:textId="77777777"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nil"/>
              <w:right w:val="nil"/>
            </w:tcBorders>
            <w:vAlign w:val="center"/>
          </w:tcPr>
          <w:p w14:paraId="7922D69C" w14:textId="00FBC3C9"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1:1:1</w:t>
            </w:r>
          </w:p>
        </w:tc>
        <w:tc>
          <w:tcPr>
            <w:tcW w:w="990" w:type="dxa"/>
            <w:tcBorders>
              <w:top w:val="nil"/>
              <w:left w:val="nil"/>
              <w:bottom w:val="nil"/>
              <w:right w:val="nil"/>
            </w:tcBorders>
            <w:vAlign w:val="center"/>
          </w:tcPr>
          <w:p w14:paraId="48900DB7" w14:textId="1C812DB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0.050</w:t>
            </w:r>
          </w:p>
        </w:tc>
      </w:tr>
      <w:tr w:rsidR="00A7340F" w:rsidRPr="00DF0181" w14:paraId="7AFA75EA" w14:textId="77777777" w:rsidTr="00E205EA">
        <w:trPr>
          <w:trHeight w:val="360"/>
        </w:trPr>
        <w:tc>
          <w:tcPr>
            <w:tcW w:w="1170" w:type="dxa"/>
            <w:tcBorders>
              <w:top w:val="nil"/>
              <w:left w:val="nil"/>
              <w:right w:val="nil"/>
            </w:tcBorders>
            <w:shd w:val="clear" w:color="auto" w:fill="auto"/>
            <w:noWrap/>
            <w:vAlign w:val="center"/>
          </w:tcPr>
          <w:p w14:paraId="28EC1314" w14:textId="4195D02F"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tcPr>
          <w:p w14:paraId="03A4A044" w14:textId="2B607391" w:rsidR="00A7340F"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Simpson Creek</w:t>
            </w:r>
          </w:p>
        </w:tc>
        <w:tc>
          <w:tcPr>
            <w:tcW w:w="1080" w:type="dxa"/>
            <w:tcBorders>
              <w:top w:val="nil"/>
              <w:left w:val="nil"/>
              <w:right w:val="nil"/>
            </w:tcBorders>
            <w:shd w:val="clear" w:color="auto" w:fill="auto"/>
            <w:noWrap/>
            <w:vAlign w:val="center"/>
          </w:tcPr>
          <w:p w14:paraId="5DA4F471" w14:textId="2E3E4902"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1890" w:type="dxa"/>
            <w:tcBorders>
              <w:top w:val="nil"/>
              <w:left w:val="nil"/>
              <w:right w:val="nil"/>
            </w:tcBorders>
            <w:vAlign w:val="center"/>
          </w:tcPr>
          <w:p w14:paraId="1C42858B" w14:textId="2683A892"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4:5:0</w:t>
            </w:r>
          </w:p>
        </w:tc>
        <w:tc>
          <w:tcPr>
            <w:tcW w:w="990" w:type="dxa"/>
            <w:tcBorders>
              <w:top w:val="nil"/>
              <w:left w:val="nil"/>
              <w:right w:val="nil"/>
            </w:tcBorders>
            <w:vAlign w:val="center"/>
          </w:tcPr>
          <w:p w14:paraId="3F09EDF4" w14:textId="23E6B086" w:rsidR="00A7340F"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0.001</w:t>
            </w:r>
          </w:p>
        </w:tc>
      </w:tr>
      <w:tr w:rsidR="00A7340F" w:rsidRPr="00DF0181" w14:paraId="59F5B4E5" w14:textId="77777777" w:rsidTr="00E205EA">
        <w:trPr>
          <w:trHeight w:val="360"/>
        </w:trPr>
        <w:tc>
          <w:tcPr>
            <w:tcW w:w="1170" w:type="dxa"/>
            <w:tcBorders>
              <w:top w:val="nil"/>
              <w:left w:val="nil"/>
              <w:right w:val="nil"/>
            </w:tcBorders>
            <w:shd w:val="clear" w:color="auto" w:fill="auto"/>
            <w:noWrap/>
            <w:vAlign w:val="center"/>
            <w:hideMark/>
          </w:tcPr>
          <w:p w14:paraId="3F219C8E"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Yaquina</w:t>
            </w:r>
          </w:p>
        </w:tc>
        <w:tc>
          <w:tcPr>
            <w:tcW w:w="2340" w:type="dxa"/>
            <w:tcBorders>
              <w:top w:val="nil"/>
              <w:left w:val="nil"/>
              <w:right w:val="nil"/>
            </w:tcBorders>
            <w:shd w:val="clear" w:color="auto" w:fill="auto"/>
            <w:noWrap/>
            <w:vAlign w:val="center"/>
            <w:hideMark/>
          </w:tcPr>
          <w:p w14:paraId="077FBF6B"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Mill Creek</w:t>
            </w:r>
          </w:p>
        </w:tc>
        <w:tc>
          <w:tcPr>
            <w:tcW w:w="1080" w:type="dxa"/>
            <w:tcBorders>
              <w:top w:val="nil"/>
              <w:left w:val="nil"/>
              <w:right w:val="nil"/>
            </w:tcBorders>
            <w:shd w:val="clear" w:color="auto" w:fill="auto"/>
            <w:noWrap/>
            <w:vAlign w:val="center"/>
            <w:hideMark/>
          </w:tcPr>
          <w:p w14:paraId="4ADF1874" w14:textId="61B0D0E6" w:rsidR="00A7340F" w:rsidRPr="00DF0181" w:rsidRDefault="00A7340F" w:rsidP="00A7340F">
            <w:pPr>
              <w:spacing w:after="0" w:line="240" w:lineRule="auto"/>
              <w:ind w:left="-13"/>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890" w:type="dxa"/>
            <w:tcBorders>
              <w:top w:val="nil"/>
              <w:left w:val="nil"/>
              <w:right w:val="nil"/>
            </w:tcBorders>
            <w:vAlign w:val="center"/>
          </w:tcPr>
          <w:p w14:paraId="6BB9F6E6" w14:textId="41DBAED3"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31:27:1</w:t>
            </w:r>
          </w:p>
        </w:tc>
        <w:tc>
          <w:tcPr>
            <w:tcW w:w="990" w:type="dxa"/>
            <w:tcBorders>
              <w:top w:val="nil"/>
              <w:left w:val="nil"/>
              <w:right w:val="nil"/>
            </w:tcBorders>
            <w:vAlign w:val="center"/>
          </w:tcPr>
          <w:p w14:paraId="5841D0D0" w14:textId="457B4A40"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0.044</w:t>
            </w:r>
          </w:p>
        </w:tc>
      </w:tr>
      <w:tr w:rsidR="00A7340F" w:rsidRPr="00DF0181" w14:paraId="30126B77" w14:textId="77777777" w:rsidTr="00E205EA">
        <w:trPr>
          <w:trHeight w:val="360"/>
        </w:trPr>
        <w:tc>
          <w:tcPr>
            <w:tcW w:w="1170" w:type="dxa"/>
            <w:tcBorders>
              <w:top w:val="nil"/>
              <w:left w:val="nil"/>
              <w:bottom w:val="single" w:sz="4" w:space="0" w:color="auto"/>
              <w:right w:val="nil"/>
            </w:tcBorders>
            <w:shd w:val="clear" w:color="auto" w:fill="auto"/>
            <w:noWrap/>
            <w:vAlign w:val="center"/>
            <w:hideMark/>
          </w:tcPr>
          <w:p w14:paraId="00D7E174" w14:textId="77777777" w:rsidR="00A7340F" w:rsidRPr="00DF0181" w:rsidRDefault="00A7340F" w:rsidP="00693630">
            <w:pPr>
              <w:spacing w:after="0" w:line="240" w:lineRule="auto"/>
              <w:ind w:left="-13"/>
              <w:rPr>
                <w:rFonts w:ascii="Calibri" w:eastAsia="Times New Roman" w:hAnsi="Calibri" w:cs="Calibri"/>
                <w:color w:val="000000"/>
                <w:sz w:val="20"/>
                <w:szCs w:val="20"/>
              </w:rPr>
            </w:pPr>
            <w:r w:rsidRPr="00DF0181">
              <w:rPr>
                <w:rFonts w:ascii="Calibri" w:eastAsia="Times New Roman" w:hAnsi="Calibri" w:cs="Calibri"/>
                <w:color w:val="000000"/>
                <w:sz w:val="20"/>
                <w:szCs w:val="20"/>
              </w:rPr>
              <w:t>Coos</w:t>
            </w:r>
          </w:p>
        </w:tc>
        <w:tc>
          <w:tcPr>
            <w:tcW w:w="2340" w:type="dxa"/>
            <w:tcBorders>
              <w:top w:val="nil"/>
              <w:left w:val="nil"/>
              <w:bottom w:val="single" w:sz="4" w:space="0" w:color="auto"/>
              <w:right w:val="nil"/>
            </w:tcBorders>
            <w:shd w:val="clear" w:color="auto" w:fill="auto"/>
            <w:noWrap/>
            <w:vAlign w:val="center"/>
            <w:hideMark/>
          </w:tcPr>
          <w:p w14:paraId="54940D87" w14:textId="77777777" w:rsidR="00693630"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 xml:space="preserve">Noble Creek and </w:t>
            </w:r>
          </w:p>
          <w:p w14:paraId="74F0C487" w14:textId="7FFE29BC" w:rsidR="00A7340F" w:rsidRPr="00DF0181" w:rsidRDefault="00A7340F" w:rsidP="00693630">
            <w:pPr>
              <w:spacing w:after="0" w:line="240" w:lineRule="auto"/>
              <w:ind w:left="-13"/>
              <w:rPr>
                <w:rFonts w:ascii="Calibri" w:eastAsia="Times New Roman" w:hAnsi="Calibri" w:cs="Calibri"/>
                <w:color w:val="000000"/>
                <w:sz w:val="20"/>
                <w:szCs w:val="20"/>
              </w:rPr>
            </w:pPr>
            <w:r>
              <w:rPr>
                <w:rFonts w:ascii="Calibri" w:eastAsia="Times New Roman" w:hAnsi="Calibri" w:cs="Calibri"/>
                <w:color w:val="000000"/>
                <w:sz w:val="20"/>
                <w:szCs w:val="20"/>
              </w:rPr>
              <w:t>Morgan Creek Hatcheries</w:t>
            </w:r>
          </w:p>
        </w:tc>
        <w:tc>
          <w:tcPr>
            <w:tcW w:w="1080" w:type="dxa"/>
            <w:tcBorders>
              <w:top w:val="nil"/>
              <w:left w:val="nil"/>
              <w:bottom w:val="single" w:sz="4" w:space="0" w:color="auto"/>
              <w:right w:val="nil"/>
            </w:tcBorders>
            <w:shd w:val="clear" w:color="auto" w:fill="auto"/>
            <w:noWrap/>
            <w:vAlign w:val="center"/>
            <w:hideMark/>
          </w:tcPr>
          <w:p w14:paraId="53B06162" w14:textId="5AE78470" w:rsidR="00A7340F" w:rsidRPr="00DF0181" w:rsidRDefault="00A7340F" w:rsidP="00A7340F">
            <w:pPr>
              <w:spacing w:after="0" w:line="240" w:lineRule="auto"/>
              <w:ind w:left="-13"/>
              <w:jc w:val="center"/>
              <w:rPr>
                <w:rFonts w:ascii="Calibri" w:eastAsia="Times New Roman" w:hAnsi="Calibri" w:cs="Calibri"/>
                <w:color w:val="000000"/>
                <w:sz w:val="20"/>
                <w:szCs w:val="20"/>
              </w:rPr>
            </w:pPr>
            <w:r w:rsidRPr="00DF0181">
              <w:rPr>
                <w:rFonts w:ascii="Calibri" w:eastAsia="Times New Roman" w:hAnsi="Calibri" w:cs="Calibri"/>
                <w:color w:val="000000"/>
                <w:sz w:val="20"/>
                <w:szCs w:val="20"/>
              </w:rPr>
              <w:t>3</w:t>
            </w:r>
          </w:p>
        </w:tc>
        <w:tc>
          <w:tcPr>
            <w:tcW w:w="1890" w:type="dxa"/>
            <w:tcBorders>
              <w:top w:val="nil"/>
              <w:left w:val="nil"/>
              <w:bottom w:val="single" w:sz="4" w:space="0" w:color="auto"/>
              <w:right w:val="nil"/>
            </w:tcBorders>
            <w:vAlign w:val="center"/>
          </w:tcPr>
          <w:p w14:paraId="3094D906" w14:textId="3E1F264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2:1:0</w:t>
            </w:r>
          </w:p>
        </w:tc>
        <w:tc>
          <w:tcPr>
            <w:tcW w:w="990" w:type="dxa"/>
            <w:tcBorders>
              <w:top w:val="nil"/>
              <w:left w:val="nil"/>
              <w:bottom w:val="single" w:sz="4" w:space="0" w:color="auto"/>
              <w:right w:val="nil"/>
            </w:tcBorders>
            <w:vAlign w:val="center"/>
          </w:tcPr>
          <w:p w14:paraId="59568EA6" w14:textId="3A83ADDC" w:rsidR="00A7340F" w:rsidRPr="00DF0181" w:rsidRDefault="00A7340F" w:rsidP="00A7340F">
            <w:pPr>
              <w:spacing w:after="0" w:line="240" w:lineRule="auto"/>
              <w:ind w:left="-13"/>
              <w:jc w:val="center"/>
              <w:rPr>
                <w:rFonts w:ascii="Calibri" w:eastAsia="Calibri" w:hAnsi="Calibri" w:cs="Calibri"/>
                <w:color w:val="000000"/>
                <w:sz w:val="20"/>
                <w:szCs w:val="20"/>
              </w:rPr>
            </w:pPr>
            <w:r>
              <w:rPr>
                <w:rFonts w:ascii="Calibri" w:eastAsia="Calibri" w:hAnsi="Calibri" w:cs="Calibri"/>
                <w:color w:val="000000"/>
                <w:sz w:val="20"/>
                <w:szCs w:val="20"/>
              </w:rPr>
              <w:t>0.055</w:t>
            </w:r>
          </w:p>
        </w:tc>
      </w:tr>
    </w:tbl>
    <w:p w14:paraId="1085C5BC" w14:textId="77777777" w:rsidR="00534660" w:rsidRDefault="00534660" w:rsidP="00962795">
      <w:pPr>
        <w:rPr>
          <w:b/>
          <w:bCs/>
          <w:sz w:val="24"/>
          <w:szCs w:val="24"/>
        </w:rPr>
      </w:pPr>
    </w:p>
    <w:p w14:paraId="0BE0A501" w14:textId="44E7ED42" w:rsidR="00962795" w:rsidRPr="00962795" w:rsidRDefault="00315621" w:rsidP="00962795">
      <w:pPr>
        <w:rPr>
          <w:b/>
          <w:bCs/>
          <w:sz w:val="24"/>
          <w:szCs w:val="24"/>
        </w:rPr>
      </w:pPr>
      <w:r>
        <w:rPr>
          <w:b/>
          <w:bCs/>
          <w:sz w:val="24"/>
          <w:szCs w:val="24"/>
        </w:rPr>
        <w:t xml:space="preserve">Comparison of </w:t>
      </w:r>
      <w:r w:rsidR="00962795" w:rsidRPr="00962795">
        <w:rPr>
          <w:b/>
          <w:bCs/>
          <w:sz w:val="24"/>
          <w:szCs w:val="24"/>
        </w:rPr>
        <w:t>Tissue Type</w:t>
      </w:r>
      <w:r>
        <w:rPr>
          <w:b/>
          <w:bCs/>
          <w:sz w:val="24"/>
          <w:szCs w:val="24"/>
        </w:rPr>
        <w:t>s</w:t>
      </w:r>
    </w:p>
    <w:p w14:paraId="0CF5F3DB" w14:textId="29C80296" w:rsidR="00962795" w:rsidRPr="00AA7529" w:rsidRDefault="00962795" w:rsidP="00AA7529">
      <w:pPr>
        <w:rPr>
          <w:sz w:val="24"/>
          <w:szCs w:val="24"/>
        </w:rPr>
      </w:pPr>
      <w:r w:rsidRPr="00962795">
        <w:rPr>
          <w:sz w:val="24"/>
          <w:szCs w:val="24"/>
        </w:rPr>
        <w:t>We observed no significant differences in genotyping efficacy between major tissue sample types using either total on-target read count or proportion on-target reads as a metric</w:t>
      </w:r>
      <w:r w:rsidR="008034F3">
        <w:rPr>
          <w:sz w:val="24"/>
          <w:szCs w:val="24"/>
        </w:rPr>
        <w:t xml:space="preserve"> (ANOVA p &gt; 0.25)</w:t>
      </w:r>
      <w:r w:rsidRPr="00962795">
        <w:rPr>
          <w:sz w:val="24"/>
          <w:szCs w:val="24"/>
        </w:rPr>
        <w:t>. Fin clips performed best, but the mean proportion of on-target reads was only a 13% improvement over operculum punches, and 23% improvement over muscle (</w:t>
      </w:r>
      <w:r w:rsidR="00376C4B">
        <w:rPr>
          <w:sz w:val="24"/>
          <w:szCs w:val="24"/>
        </w:rPr>
        <w:t>T</w:t>
      </w:r>
      <w:r w:rsidR="00C63F34">
        <w:rPr>
          <w:sz w:val="24"/>
          <w:szCs w:val="24"/>
        </w:rPr>
        <w:t xml:space="preserve">able 3, </w:t>
      </w:r>
      <w:r w:rsidR="00246B69">
        <w:rPr>
          <w:sz w:val="24"/>
          <w:szCs w:val="24"/>
        </w:rPr>
        <w:t>F</w:t>
      </w:r>
      <w:r w:rsidRPr="00962795">
        <w:rPr>
          <w:sz w:val="24"/>
          <w:szCs w:val="24"/>
        </w:rPr>
        <w:t xml:space="preserve">igure 2). </w:t>
      </w:r>
    </w:p>
    <w:p w14:paraId="6029D161" w14:textId="77777777" w:rsidR="005C050D" w:rsidRDefault="005C050D" w:rsidP="00962795">
      <w:pPr>
        <w:spacing w:after="0" w:line="240" w:lineRule="auto"/>
        <w:rPr>
          <w:rFonts w:ascii="Calibri" w:eastAsia="Calibri" w:hAnsi="Calibri" w:cs="Calibri"/>
        </w:rPr>
      </w:pPr>
    </w:p>
    <w:p w14:paraId="30BD471B" w14:textId="4E4E3AE3" w:rsidR="00FA60BB" w:rsidRDefault="00962795" w:rsidP="00962795">
      <w:pPr>
        <w:spacing w:after="0" w:line="240" w:lineRule="auto"/>
        <w:rPr>
          <w:rFonts w:ascii="Calibri" w:eastAsia="Calibri" w:hAnsi="Calibri" w:cs="Calibri"/>
        </w:rPr>
      </w:pPr>
      <w:r w:rsidRPr="007F1F9D">
        <w:rPr>
          <w:rFonts w:ascii="Calibri" w:eastAsia="Calibri" w:hAnsi="Calibri" w:cs="Calibri"/>
        </w:rPr>
        <w:t xml:space="preserve">Table </w:t>
      </w:r>
      <w:r w:rsidR="003F1B48" w:rsidRPr="007F1F9D">
        <w:rPr>
          <w:rFonts w:ascii="Calibri" w:eastAsia="Calibri" w:hAnsi="Calibri" w:cs="Calibri"/>
        </w:rPr>
        <w:t>3</w:t>
      </w:r>
      <w:r w:rsidR="00246B69">
        <w:rPr>
          <w:rFonts w:ascii="Calibri" w:eastAsia="Calibri" w:hAnsi="Calibri" w:cs="Calibri"/>
        </w:rPr>
        <w:t>.</w:t>
      </w:r>
      <w:r w:rsidRPr="007F1F9D">
        <w:rPr>
          <w:rFonts w:ascii="Calibri" w:eastAsia="Calibri" w:hAnsi="Calibri" w:cs="Calibri"/>
        </w:rPr>
        <w:t xml:space="preserve"> Mean number and proportion of on-target reads</w:t>
      </w:r>
      <w:r w:rsidR="00FA60BB" w:rsidRPr="007F1F9D">
        <w:rPr>
          <w:rFonts w:ascii="Calibri" w:eastAsia="Calibri" w:hAnsi="Calibri" w:cs="Calibri"/>
        </w:rPr>
        <w:t xml:space="preserve"> </w:t>
      </w:r>
      <w:r w:rsidRPr="007F1F9D">
        <w:rPr>
          <w:rFonts w:ascii="Calibri" w:eastAsia="Calibri" w:hAnsi="Calibri" w:cs="Calibri"/>
        </w:rPr>
        <w:t>and mean missing data rate across tissue sample types. Fin clips, operculum</w:t>
      </w:r>
      <w:del w:id="92" w:author="Chris M Lorion" w:date="2022-06-09T14:51:00Z">
        <w:r w:rsidRPr="007F1F9D" w:rsidDel="00657849">
          <w:rPr>
            <w:rFonts w:ascii="Calibri" w:eastAsia="Calibri" w:hAnsi="Calibri" w:cs="Calibri"/>
          </w:rPr>
          <w:delText>,</w:delText>
        </w:r>
      </w:del>
      <w:r w:rsidRPr="007F1F9D">
        <w:rPr>
          <w:rFonts w:ascii="Calibri" w:eastAsia="Calibri" w:hAnsi="Calibri" w:cs="Calibri"/>
        </w:rPr>
        <w:t xml:space="preserve"> punches</w:t>
      </w:r>
      <w:ins w:id="93" w:author="Chris M Lorion" w:date="2022-06-09T14:51:00Z">
        <w:r w:rsidR="00657849">
          <w:rPr>
            <w:rFonts w:ascii="Calibri" w:eastAsia="Calibri" w:hAnsi="Calibri" w:cs="Calibri"/>
          </w:rPr>
          <w:t>,</w:t>
        </w:r>
      </w:ins>
      <w:r w:rsidRPr="007F1F9D">
        <w:rPr>
          <w:rFonts w:ascii="Calibri" w:eastAsia="Calibri" w:hAnsi="Calibri" w:cs="Calibri"/>
        </w:rPr>
        <w:t xml:space="preserve"> and muscle</w:t>
      </w:r>
      <w:r w:rsidR="00F26D2C">
        <w:rPr>
          <w:rFonts w:ascii="Calibri" w:eastAsia="Calibri" w:hAnsi="Calibri" w:cs="Calibri"/>
        </w:rPr>
        <w:t xml:space="preserve"> collected in 2019</w:t>
      </w:r>
      <w:r w:rsidRPr="007F1F9D">
        <w:rPr>
          <w:rFonts w:ascii="Calibri" w:eastAsia="Calibri" w:hAnsi="Calibri" w:cs="Calibri"/>
        </w:rPr>
        <w:t xml:space="preserve"> are presented collectively as ethanol</w:t>
      </w:r>
      <w:r w:rsidR="00B86998">
        <w:rPr>
          <w:rFonts w:ascii="Calibri" w:eastAsia="Calibri" w:hAnsi="Calibri" w:cs="Calibri"/>
        </w:rPr>
        <w:t>-</w:t>
      </w:r>
      <w:r w:rsidRPr="007F1F9D">
        <w:rPr>
          <w:rFonts w:ascii="Calibri" w:eastAsia="Calibri" w:hAnsi="Calibri" w:cs="Calibri"/>
        </w:rPr>
        <w:t>stored tissue.</w:t>
      </w:r>
      <w:r w:rsidR="00231DEA">
        <w:rPr>
          <w:rFonts w:ascii="Calibri" w:eastAsia="Calibri" w:hAnsi="Calibri" w:cs="Calibri"/>
        </w:rPr>
        <w:t xml:space="preserve"> The Coos River samples are not included here.</w:t>
      </w:r>
    </w:p>
    <w:p w14:paraId="04EB12A8" w14:textId="77777777" w:rsidR="00E205EA" w:rsidRPr="00962795" w:rsidRDefault="00E205EA" w:rsidP="00962795">
      <w:pPr>
        <w:spacing w:after="0" w:line="240" w:lineRule="auto"/>
        <w:rPr>
          <w:rFonts w:ascii="Calibri" w:eastAsia="Calibri" w:hAnsi="Calibri" w:cs="Calibri"/>
        </w:rPr>
      </w:pPr>
    </w:p>
    <w:tbl>
      <w:tblPr>
        <w:tblW w:w="8352" w:type="dxa"/>
        <w:tblInd w:w="108" w:type="dxa"/>
        <w:tblLook w:val="04A0" w:firstRow="1" w:lastRow="0" w:firstColumn="1" w:lastColumn="0" w:noHBand="0" w:noVBand="1"/>
      </w:tblPr>
      <w:tblGrid>
        <w:gridCol w:w="2322"/>
        <w:gridCol w:w="630"/>
        <w:gridCol w:w="1800"/>
        <w:gridCol w:w="1800"/>
        <w:gridCol w:w="1800"/>
      </w:tblGrid>
      <w:tr w:rsidR="00A7340F" w:rsidRPr="00962795" w14:paraId="48827E51" w14:textId="77777777" w:rsidTr="003149A0">
        <w:trPr>
          <w:trHeight w:val="576"/>
        </w:trPr>
        <w:tc>
          <w:tcPr>
            <w:tcW w:w="2322" w:type="dxa"/>
            <w:tcBorders>
              <w:top w:val="single" w:sz="4" w:space="0" w:color="auto"/>
              <w:left w:val="nil"/>
              <w:bottom w:val="single" w:sz="4" w:space="0" w:color="auto"/>
              <w:right w:val="nil"/>
            </w:tcBorders>
            <w:shd w:val="clear" w:color="auto" w:fill="auto"/>
            <w:vAlign w:val="center"/>
            <w:hideMark/>
          </w:tcPr>
          <w:p w14:paraId="6C476470" w14:textId="77777777" w:rsidR="00A7340F" w:rsidRPr="00962795" w:rsidRDefault="00A7340F" w:rsidP="00A7340F">
            <w:pPr>
              <w:spacing w:after="0" w:line="240" w:lineRule="auto"/>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Tissue Type</w:t>
            </w:r>
          </w:p>
        </w:tc>
        <w:tc>
          <w:tcPr>
            <w:tcW w:w="630" w:type="dxa"/>
            <w:tcBorders>
              <w:top w:val="single" w:sz="4" w:space="0" w:color="auto"/>
              <w:left w:val="nil"/>
              <w:bottom w:val="single" w:sz="4" w:space="0" w:color="auto"/>
              <w:right w:val="nil"/>
            </w:tcBorders>
            <w:shd w:val="clear" w:color="auto" w:fill="auto"/>
            <w:vAlign w:val="center"/>
            <w:hideMark/>
          </w:tcPr>
          <w:p w14:paraId="35362CB7"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n</w:t>
            </w:r>
          </w:p>
        </w:tc>
        <w:tc>
          <w:tcPr>
            <w:tcW w:w="1800" w:type="dxa"/>
            <w:tcBorders>
              <w:top w:val="single" w:sz="4" w:space="0" w:color="auto"/>
              <w:left w:val="nil"/>
              <w:bottom w:val="single" w:sz="4" w:space="0" w:color="auto"/>
              <w:right w:val="nil"/>
            </w:tcBorders>
            <w:shd w:val="clear" w:color="auto" w:fill="auto"/>
            <w:vAlign w:val="center"/>
            <w:hideMark/>
          </w:tcPr>
          <w:p w14:paraId="7A5E3341"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On-Target Reads</w:t>
            </w:r>
          </w:p>
        </w:tc>
        <w:tc>
          <w:tcPr>
            <w:tcW w:w="1800" w:type="dxa"/>
            <w:tcBorders>
              <w:top w:val="single" w:sz="4" w:space="0" w:color="auto"/>
              <w:left w:val="nil"/>
              <w:bottom w:val="single" w:sz="4" w:space="0" w:color="auto"/>
              <w:right w:val="nil"/>
            </w:tcBorders>
            <w:shd w:val="clear" w:color="auto" w:fill="auto"/>
            <w:vAlign w:val="center"/>
            <w:hideMark/>
          </w:tcPr>
          <w:p w14:paraId="0AE14F75"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On-Target</w:t>
            </w:r>
          </w:p>
        </w:tc>
        <w:tc>
          <w:tcPr>
            <w:tcW w:w="1800" w:type="dxa"/>
            <w:tcBorders>
              <w:top w:val="single" w:sz="4" w:space="0" w:color="auto"/>
              <w:left w:val="nil"/>
              <w:bottom w:val="single" w:sz="4" w:space="0" w:color="auto"/>
              <w:right w:val="nil"/>
            </w:tcBorders>
            <w:shd w:val="clear" w:color="auto" w:fill="auto"/>
            <w:vAlign w:val="center"/>
            <w:hideMark/>
          </w:tcPr>
          <w:p w14:paraId="00B20550" w14:textId="77777777" w:rsidR="00A7340F" w:rsidRPr="00962795" w:rsidRDefault="00A7340F" w:rsidP="00962795">
            <w:pPr>
              <w:spacing w:after="0" w:line="240" w:lineRule="auto"/>
              <w:jc w:val="center"/>
              <w:rPr>
                <w:rFonts w:ascii="Calibri" w:eastAsia="Times New Roman" w:hAnsi="Calibri" w:cs="Calibri"/>
                <w:b/>
                <w:bCs/>
                <w:color w:val="000000"/>
                <w:sz w:val="20"/>
                <w:szCs w:val="20"/>
              </w:rPr>
            </w:pPr>
            <w:r w:rsidRPr="00962795">
              <w:rPr>
                <w:rFonts w:ascii="Calibri" w:eastAsia="Times New Roman" w:hAnsi="Calibri" w:cs="Calibri"/>
                <w:b/>
                <w:bCs/>
                <w:color w:val="000000"/>
                <w:sz w:val="20"/>
                <w:szCs w:val="20"/>
              </w:rPr>
              <w:t>Mean Proportion Missing Data</w:t>
            </w:r>
          </w:p>
        </w:tc>
      </w:tr>
      <w:tr w:rsidR="00A7340F" w:rsidRPr="00962795" w14:paraId="69729946" w14:textId="77777777" w:rsidTr="003149A0">
        <w:trPr>
          <w:trHeight w:val="320"/>
        </w:trPr>
        <w:tc>
          <w:tcPr>
            <w:tcW w:w="2322" w:type="dxa"/>
            <w:tcBorders>
              <w:top w:val="single" w:sz="4" w:space="0" w:color="auto"/>
              <w:left w:val="nil"/>
              <w:bottom w:val="nil"/>
              <w:right w:val="nil"/>
            </w:tcBorders>
            <w:shd w:val="clear" w:color="auto" w:fill="auto"/>
            <w:noWrap/>
            <w:vAlign w:val="center"/>
            <w:hideMark/>
          </w:tcPr>
          <w:p w14:paraId="5134C25E" w14:textId="149240A5"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Ethanol</w:t>
            </w:r>
            <w:r>
              <w:rPr>
                <w:rFonts w:ascii="Calibri" w:eastAsia="Times New Roman" w:hAnsi="Calibri" w:cs="Calibri"/>
                <w:color w:val="000000"/>
                <w:sz w:val="20"/>
                <w:szCs w:val="20"/>
              </w:rPr>
              <w:t>-s</w:t>
            </w:r>
            <w:r w:rsidRPr="00962795">
              <w:rPr>
                <w:rFonts w:ascii="Calibri" w:eastAsia="Times New Roman" w:hAnsi="Calibri" w:cs="Calibri"/>
                <w:color w:val="000000"/>
                <w:sz w:val="20"/>
                <w:szCs w:val="20"/>
              </w:rPr>
              <w:t xml:space="preserve">tored </w:t>
            </w:r>
          </w:p>
          <w:p w14:paraId="70116663" w14:textId="5468CBAE" w:rsidR="00A7340F" w:rsidRPr="00962795" w:rsidRDefault="00A7340F" w:rsidP="00A7340F">
            <w:pPr>
              <w:spacing w:after="0" w:line="240" w:lineRule="auto"/>
              <w:rPr>
                <w:rFonts w:ascii="Calibri" w:eastAsia="Times New Roman" w:hAnsi="Calibri" w:cs="Calibri"/>
                <w:color w:val="000000"/>
                <w:sz w:val="20"/>
                <w:szCs w:val="20"/>
              </w:rPr>
            </w:pPr>
          </w:p>
        </w:tc>
        <w:tc>
          <w:tcPr>
            <w:tcW w:w="630" w:type="dxa"/>
            <w:tcBorders>
              <w:top w:val="single" w:sz="4" w:space="0" w:color="auto"/>
              <w:left w:val="nil"/>
              <w:bottom w:val="nil"/>
              <w:right w:val="nil"/>
            </w:tcBorders>
            <w:shd w:val="clear" w:color="auto" w:fill="auto"/>
            <w:noWrap/>
            <w:vAlign w:val="center"/>
            <w:hideMark/>
          </w:tcPr>
          <w:p w14:paraId="064FB2EC" w14:textId="77777777" w:rsidR="00A7340F" w:rsidRPr="00962795" w:rsidRDefault="00A7340F" w:rsidP="00962795">
            <w:pPr>
              <w:spacing w:after="0" w:line="240" w:lineRule="auto"/>
              <w:jc w:val="center"/>
              <w:rPr>
                <w:rFonts w:ascii="Times New Roman" w:eastAsia="Times New Roman" w:hAnsi="Times New Roman" w:cs="Times New Roman"/>
                <w:sz w:val="20"/>
                <w:szCs w:val="20"/>
              </w:rPr>
            </w:pPr>
          </w:p>
        </w:tc>
        <w:tc>
          <w:tcPr>
            <w:tcW w:w="1800" w:type="dxa"/>
            <w:tcBorders>
              <w:top w:val="single" w:sz="4" w:space="0" w:color="auto"/>
              <w:left w:val="nil"/>
              <w:bottom w:val="nil"/>
              <w:right w:val="nil"/>
            </w:tcBorders>
            <w:shd w:val="clear" w:color="auto" w:fill="auto"/>
            <w:noWrap/>
            <w:vAlign w:val="center"/>
            <w:hideMark/>
          </w:tcPr>
          <w:p w14:paraId="3A8FAB8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261140</w:t>
            </w:r>
          </w:p>
        </w:tc>
        <w:tc>
          <w:tcPr>
            <w:tcW w:w="1800" w:type="dxa"/>
            <w:tcBorders>
              <w:top w:val="single" w:sz="4" w:space="0" w:color="auto"/>
              <w:left w:val="nil"/>
              <w:bottom w:val="nil"/>
              <w:right w:val="nil"/>
            </w:tcBorders>
            <w:shd w:val="clear" w:color="auto" w:fill="auto"/>
            <w:noWrap/>
            <w:vAlign w:val="center"/>
            <w:hideMark/>
          </w:tcPr>
          <w:p w14:paraId="34B5135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0.19</w:t>
            </w:r>
          </w:p>
        </w:tc>
        <w:tc>
          <w:tcPr>
            <w:tcW w:w="1800" w:type="dxa"/>
            <w:tcBorders>
              <w:top w:val="single" w:sz="4" w:space="0" w:color="auto"/>
              <w:left w:val="nil"/>
              <w:bottom w:val="nil"/>
              <w:right w:val="nil"/>
            </w:tcBorders>
            <w:shd w:val="clear" w:color="auto" w:fill="auto"/>
            <w:noWrap/>
            <w:vAlign w:val="center"/>
            <w:hideMark/>
          </w:tcPr>
          <w:p w14:paraId="21B2F520"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0.14</w:t>
            </w:r>
          </w:p>
        </w:tc>
      </w:tr>
      <w:tr w:rsidR="00A7340F" w:rsidRPr="00962795" w14:paraId="09A61D0A" w14:textId="77777777" w:rsidTr="003149A0">
        <w:trPr>
          <w:trHeight w:val="320"/>
        </w:trPr>
        <w:tc>
          <w:tcPr>
            <w:tcW w:w="2322" w:type="dxa"/>
            <w:tcBorders>
              <w:top w:val="nil"/>
              <w:left w:val="nil"/>
              <w:bottom w:val="nil"/>
              <w:right w:val="nil"/>
            </w:tcBorders>
            <w:shd w:val="clear" w:color="auto" w:fill="auto"/>
            <w:noWrap/>
            <w:vAlign w:val="center"/>
            <w:hideMark/>
          </w:tcPr>
          <w:p w14:paraId="6C6F0BA9" w14:textId="3B62D47F"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Fin Clip</w:t>
            </w:r>
          </w:p>
        </w:tc>
        <w:tc>
          <w:tcPr>
            <w:tcW w:w="630" w:type="dxa"/>
            <w:tcBorders>
              <w:top w:val="nil"/>
              <w:left w:val="nil"/>
              <w:bottom w:val="nil"/>
              <w:right w:val="nil"/>
            </w:tcBorders>
            <w:shd w:val="clear" w:color="auto" w:fill="auto"/>
            <w:noWrap/>
            <w:vAlign w:val="center"/>
            <w:hideMark/>
          </w:tcPr>
          <w:p w14:paraId="7B15504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234</w:t>
            </w:r>
          </w:p>
        </w:tc>
        <w:tc>
          <w:tcPr>
            <w:tcW w:w="1800" w:type="dxa"/>
            <w:tcBorders>
              <w:top w:val="nil"/>
              <w:left w:val="nil"/>
              <w:bottom w:val="nil"/>
              <w:right w:val="nil"/>
            </w:tcBorders>
            <w:shd w:val="clear" w:color="auto" w:fill="auto"/>
            <w:noWrap/>
            <w:vAlign w:val="center"/>
            <w:hideMark/>
          </w:tcPr>
          <w:p w14:paraId="7BB6E5D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275931</w:t>
            </w:r>
          </w:p>
        </w:tc>
        <w:tc>
          <w:tcPr>
            <w:tcW w:w="1800" w:type="dxa"/>
            <w:tcBorders>
              <w:top w:val="nil"/>
              <w:left w:val="nil"/>
              <w:bottom w:val="nil"/>
              <w:right w:val="nil"/>
            </w:tcBorders>
            <w:shd w:val="clear" w:color="auto" w:fill="auto"/>
            <w:noWrap/>
            <w:vAlign w:val="center"/>
            <w:hideMark/>
          </w:tcPr>
          <w:p w14:paraId="329CBF7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0.20</w:t>
            </w:r>
          </w:p>
        </w:tc>
        <w:tc>
          <w:tcPr>
            <w:tcW w:w="1800" w:type="dxa"/>
            <w:tcBorders>
              <w:top w:val="nil"/>
              <w:left w:val="nil"/>
              <w:bottom w:val="nil"/>
              <w:right w:val="nil"/>
            </w:tcBorders>
            <w:shd w:val="clear" w:color="auto" w:fill="auto"/>
            <w:noWrap/>
            <w:vAlign w:val="center"/>
            <w:hideMark/>
          </w:tcPr>
          <w:p w14:paraId="426A78B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0.10</w:t>
            </w:r>
          </w:p>
        </w:tc>
      </w:tr>
      <w:tr w:rsidR="00A7340F" w:rsidRPr="00962795" w14:paraId="096718C6" w14:textId="77777777" w:rsidTr="003149A0">
        <w:trPr>
          <w:trHeight w:val="320"/>
        </w:trPr>
        <w:tc>
          <w:tcPr>
            <w:tcW w:w="2322" w:type="dxa"/>
            <w:tcBorders>
              <w:top w:val="nil"/>
              <w:left w:val="nil"/>
              <w:bottom w:val="nil"/>
              <w:right w:val="nil"/>
            </w:tcBorders>
            <w:shd w:val="clear" w:color="auto" w:fill="auto"/>
            <w:noWrap/>
            <w:vAlign w:val="center"/>
            <w:hideMark/>
          </w:tcPr>
          <w:p w14:paraId="44B4B537" w14:textId="6DA4DA03"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Operculum Punch</w:t>
            </w:r>
          </w:p>
        </w:tc>
        <w:tc>
          <w:tcPr>
            <w:tcW w:w="630" w:type="dxa"/>
            <w:tcBorders>
              <w:top w:val="nil"/>
              <w:left w:val="nil"/>
              <w:bottom w:val="nil"/>
              <w:right w:val="nil"/>
            </w:tcBorders>
            <w:shd w:val="clear" w:color="auto" w:fill="auto"/>
            <w:noWrap/>
            <w:vAlign w:val="center"/>
            <w:hideMark/>
          </w:tcPr>
          <w:p w14:paraId="7A32DCE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71</w:t>
            </w:r>
          </w:p>
        </w:tc>
        <w:tc>
          <w:tcPr>
            <w:tcW w:w="1800" w:type="dxa"/>
            <w:tcBorders>
              <w:top w:val="nil"/>
              <w:left w:val="nil"/>
              <w:bottom w:val="nil"/>
              <w:right w:val="nil"/>
            </w:tcBorders>
            <w:shd w:val="clear" w:color="auto" w:fill="auto"/>
            <w:noWrap/>
            <w:vAlign w:val="center"/>
            <w:hideMark/>
          </w:tcPr>
          <w:p w14:paraId="0C51F57F"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248347</w:t>
            </w:r>
          </w:p>
        </w:tc>
        <w:tc>
          <w:tcPr>
            <w:tcW w:w="1800" w:type="dxa"/>
            <w:tcBorders>
              <w:top w:val="nil"/>
              <w:left w:val="nil"/>
              <w:bottom w:val="nil"/>
              <w:right w:val="nil"/>
            </w:tcBorders>
            <w:shd w:val="clear" w:color="auto" w:fill="auto"/>
            <w:noWrap/>
            <w:vAlign w:val="center"/>
            <w:hideMark/>
          </w:tcPr>
          <w:p w14:paraId="3F43BF9C"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0.17</w:t>
            </w:r>
          </w:p>
        </w:tc>
        <w:tc>
          <w:tcPr>
            <w:tcW w:w="1800" w:type="dxa"/>
            <w:tcBorders>
              <w:top w:val="nil"/>
              <w:left w:val="nil"/>
              <w:bottom w:val="nil"/>
              <w:right w:val="nil"/>
            </w:tcBorders>
            <w:shd w:val="clear" w:color="auto" w:fill="auto"/>
            <w:noWrap/>
            <w:vAlign w:val="center"/>
            <w:hideMark/>
          </w:tcPr>
          <w:p w14:paraId="251A9F8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0.22</w:t>
            </w:r>
          </w:p>
        </w:tc>
      </w:tr>
      <w:tr w:rsidR="00A7340F" w:rsidRPr="00962795" w14:paraId="6A05985A" w14:textId="77777777" w:rsidTr="003149A0">
        <w:trPr>
          <w:trHeight w:val="320"/>
        </w:trPr>
        <w:tc>
          <w:tcPr>
            <w:tcW w:w="2322" w:type="dxa"/>
            <w:tcBorders>
              <w:top w:val="nil"/>
              <w:left w:val="nil"/>
              <w:right w:val="nil"/>
            </w:tcBorders>
            <w:shd w:val="clear" w:color="auto" w:fill="auto"/>
            <w:noWrap/>
            <w:vAlign w:val="center"/>
            <w:hideMark/>
          </w:tcPr>
          <w:p w14:paraId="532E1AC7" w14:textId="6A68BEB1" w:rsidR="00A7340F" w:rsidRPr="00962795" w:rsidRDefault="00A7340F" w:rsidP="00A7340F">
            <w:pPr>
              <w:spacing w:after="0" w:line="240" w:lineRule="auto"/>
              <w:ind w:firstLine="320"/>
              <w:rPr>
                <w:rFonts w:ascii="Calibri" w:eastAsia="Times New Roman" w:hAnsi="Calibri" w:cs="Calibri"/>
                <w:color w:val="000000"/>
                <w:sz w:val="20"/>
                <w:szCs w:val="20"/>
              </w:rPr>
            </w:pPr>
            <w:r w:rsidRPr="00962795">
              <w:rPr>
                <w:rFonts w:ascii="Calibri" w:eastAsia="Times New Roman" w:hAnsi="Calibri" w:cs="Calibri"/>
                <w:color w:val="000000"/>
                <w:sz w:val="20"/>
                <w:szCs w:val="20"/>
              </w:rPr>
              <w:t>Muscle</w:t>
            </w:r>
          </w:p>
        </w:tc>
        <w:tc>
          <w:tcPr>
            <w:tcW w:w="630" w:type="dxa"/>
            <w:tcBorders>
              <w:top w:val="nil"/>
              <w:left w:val="nil"/>
              <w:right w:val="nil"/>
            </w:tcBorders>
            <w:shd w:val="clear" w:color="auto" w:fill="auto"/>
            <w:noWrap/>
            <w:vAlign w:val="center"/>
            <w:hideMark/>
          </w:tcPr>
          <w:p w14:paraId="0D45529D"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45</w:t>
            </w:r>
          </w:p>
        </w:tc>
        <w:tc>
          <w:tcPr>
            <w:tcW w:w="1800" w:type="dxa"/>
            <w:tcBorders>
              <w:top w:val="nil"/>
              <w:left w:val="nil"/>
              <w:right w:val="nil"/>
            </w:tcBorders>
            <w:shd w:val="clear" w:color="auto" w:fill="auto"/>
            <w:noWrap/>
            <w:vAlign w:val="center"/>
            <w:hideMark/>
          </w:tcPr>
          <w:p w14:paraId="377F09C2"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204405</w:t>
            </w:r>
          </w:p>
        </w:tc>
        <w:tc>
          <w:tcPr>
            <w:tcW w:w="1800" w:type="dxa"/>
            <w:tcBorders>
              <w:top w:val="nil"/>
              <w:left w:val="nil"/>
              <w:right w:val="nil"/>
            </w:tcBorders>
            <w:shd w:val="clear" w:color="auto" w:fill="auto"/>
            <w:noWrap/>
            <w:vAlign w:val="center"/>
            <w:hideMark/>
          </w:tcPr>
          <w:p w14:paraId="1FA61E36"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0.16</w:t>
            </w:r>
          </w:p>
        </w:tc>
        <w:tc>
          <w:tcPr>
            <w:tcW w:w="1800" w:type="dxa"/>
            <w:tcBorders>
              <w:top w:val="nil"/>
              <w:left w:val="nil"/>
              <w:right w:val="nil"/>
            </w:tcBorders>
            <w:shd w:val="clear" w:color="auto" w:fill="auto"/>
            <w:noWrap/>
            <w:vAlign w:val="center"/>
            <w:hideMark/>
          </w:tcPr>
          <w:p w14:paraId="42E1C313"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r w:rsidR="00A7340F" w:rsidRPr="00962795" w14:paraId="3BD6D3FF" w14:textId="77777777" w:rsidTr="003149A0">
        <w:trPr>
          <w:trHeight w:val="320"/>
        </w:trPr>
        <w:tc>
          <w:tcPr>
            <w:tcW w:w="2322" w:type="dxa"/>
            <w:tcBorders>
              <w:top w:val="nil"/>
              <w:left w:val="nil"/>
              <w:bottom w:val="single" w:sz="4" w:space="0" w:color="auto"/>
              <w:right w:val="nil"/>
            </w:tcBorders>
            <w:shd w:val="clear" w:color="auto" w:fill="auto"/>
            <w:noWrap/>
            <w:vAlign w:val="center"/>
            <w:hideMark/>
          </w:tcPr>
          <w:p w14:paraId="73B29679" w14:textId="77777777" w:rsidR="00A7340F" w:rsidRPr="00962795" w:rsidRDefault="00A7340F" w:rsidP="00A7340F">
            <w:pPr>
              <w:spacing w:after="0" w:line="240" w:lineRule="auto"/>
              <w:rPr>
                <w:rFonts w:ascii="Calibri" w:eastAsia="Times New Roman" w:hAnsi="Calibri" w:cs="Calibri"/>
                <w:color w:val="000000"/>
                <w:sz w:val="20"/>
                <w:szCs w:val="20"/>
              </w:rPr>
            </w:pPr>
            <w:r w:rsidRPr="00962795">
              <w:rPr>
                <w:rFonts w:ascii="Calibri" w:eastAsia="Times New Roman" w:hAnsi="Calibri" w:cs="Calibri"/>
                <w:color w:val="000000"/>
                <w:sz w:val="20"/>
                <w:szCs w:val="20"/>
              </w:rPr>
              <w:t>Archival Scale</w:t>
            </w:r>
          </w:p>
        </w:tc>
        <w:tc>
          <w:tcPr>
            <w:tcW w:w="630" w:type="dxa"/>
            <w:tcBorders>
              <w:top w:val="nil"/>
              <w:left w:val="nil"/>
              <w:bottom w:val="single" w:sz="4" w:space="0" w:color="auto"/>
              <w:right w:val="nil"/>
            </w:tcBorders>
            <w:shd w:val="clear" w:color="auto" w:fill="auto"/>
            <w:noWrap/>
            <w:vAlign w:val="center"/>
            <w:hideMark/>
          </w:tcPr>
          <w:p w14:paraId="2EA073DA"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10</w:t>
            </w:r>
          </w:p>
        </w:tc>
        <w:tc>
          <w:tcPr>
            <w:tcW w:w="1800" w:type="dxa"/>
            <w:tcBorders>
              <w:top w:val="nil"/>
              <w:left w:val="nil"/>
              <w:bottom w:val="single" w:sz="4" w:space="0" w:color="auto"/>
              <w:right w:val="nil"/>
            </w:tcBorders>
            <w:shd w:val="clear" w:color="auto" w:fill="auto"/>
            <w:noWrap/>
            <w:vAlign w:val="center"/>
            <w:hideMark/>
          </w:tcPr>
          <w:p w14:paraId="5C8941C5"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142651</w:t>
            </w:r>
          </w:p>
        </w:tc>
        <w:tc>
          <w:tcPr>
            <w:tcW w:w="1800" w:type="dxa"/>
            <w:tcBorders>
              <w:top w:val="nil"/>
              <w:left w:val="nil"/>
              <w:bottom w:val="single" w:sz="4" w:space="0" w:color="auto"/>
              <w:right w:val="nil"/>
            </w:tcBorders>
            <w:shd w:val="clear" w:color="auto" w:fill="auto"/>
            <w:noWrap/>
            <w:vAlign w:val="center"/>
            <w:hideMark/>
          </w:tcPr>
          <w:p w14:paraId="18ACF8A9"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0.11</w:t>
            </w:r>
          </w:p>
        </w:tc>
        <w:tc>
          <w:tcPr>
            <w:tcW w:w="1800" w:type="dxa"/>
            <w:tcBorders>
              <w:top w:val="nil"/>
              <w:left w:val="nil"/>
              <w:bottom w:val="single" w:sz="4" w:space="0" w:color="auto"/>
              <w:right w:val="nil"/>
            </w:tcBorders>
            <w:shd w:val="clear" w:color="auto" w:fill="auto"/>
            <w:noWrap/>
            <w:vAlign w:val="center"/>
            <w:hideMark/>
          </w:tcPr>
          <w:p w14:paraId="3ECC39EB" w14:textId="77777777" w:rsidR="00A7340F" w:rsidRPr="00962795" w:rsidRDefault="00A7340F" w:rsidP="00962795">
            <w:pPr>
              <w:spacing w:after="0" w:line="240" w:lineRule="auto"/>
              <w:jc w:val="center"/>
              <w:rPr>
                <w:rFonts w:ascii="Calibri" w:eastAsia="Times New Roman" w:hAnsi="Calibri" w:cs="Calibri"/>
                <w:color w:val="000000"/>
                <w:sz w:val="20"/>
                <w:szCs w:val="20"/>
              </w:rPr>
            </w:pPr>
            <w:r w:rsidRPr="00962795">
              <w:rPr>
                <w:rFonts w:ascii="Calibri" w:eastAsia="Times New Roman" w:hAnsi="Calibri" w:cs="Calibri"/>
                <w:color w:val="000000"/>
                <w:sz w:val="20"/>
                <w:szCs w:val="20"/>
              </w:rPr>
              <w:t>0.25</w:t>
            </w:r>
          </w:p>
        </w:tc>
      </w:tr>
    </w:tbl>
    <w:p w14:paraId="4D478628" w14:textId="77777777" w:rsidR="00AA7529" w:rsidRDefault="00AA7529" w:rsidP="00AA7529">
      <w:r>
        <w:rPr>
          <w:noProof/>
        </w:rPr>
        <w:lastRenderedPageBreak/>
        <w:drawing>
          <wp:inline distT="0" distB="0" distL="0" distR="0" wp14:anchorId="165E9364" wp14:editId="6814D0F5">
            <wp:extent cx="4543425" cy="421626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43425" cy="4216261"/>
                    </a:xfrm>
                    <a:prstGeom prst="rect">
                      <a:avLst/>
                    </a:prstGeom>
                  </pic:spPr>
                </pic:pic>
              </a:graphicData>
            </a:graphic>
          </wp:inline>
        </w:drawing>
      </w:r>
    </w:p>
    <w:p w14:paraId="15FCE04D" w14:textId="25C21940" w:rsidR="00962795" w:rsidRPr="00AA7529" w:rsidRDefault="00962795" w:rsidP="00962795">
      <w:pPr>
        <w:rPr>
          <w:sz w:val="24"/>
          <w:szCs w:val="24"/>
        </w:rPr>
      </w:pPr>
      <w:r w:rsidRPr="007F1F9D">
        <w:t>Figure 2</w:t>
      </w:r>
      <w:r w:rsidR="00086B61">
        <w:t>.</w:t>
      </w:r>
      <w:r w:rsidRPr="007F1F9D">
        <w:t xml:space="preserve"> </w:t>
      </w:r>
      <w:r w:rsidRPr="007F1F9D">
        <w:rPr>
          <w:rFonts w:cstheme="minorHAnsi"/>
        </w:rPr>
        <w:t>Density plots of genotyping efficacy metrics across tissue sample types.</w:t>
      </w:r>
    </w:p>
    <w:p w14:paraId="1F8568AD" w14:textId="59EB4A88" w:rsidR="00962795" w:rsidRDefault="00962795" w:rsidP="00962795">
      <w:pPr>
        <w:rPr>
          <w:sz w:val="24"/>
          <w:szCs w:val="24"/>
        </w:rPr>
      </w:pPr>
      <w:r w:rsidRPr="00962795">
        <w:rPr>
          <w:sz w:val="24"/>
          <w:szCs w:val="24"/>
        </w:rPr>
        <w:t>We also examined differences in genotyping efficacy using DNA extracted from archival scale samples (2013) a</w:t>
      </w:r>
      <w:r w:rsidR="00140D9D">
        <w:rPr>
          <w:sz w:val="24"/>
          <w:szCs w:val="24"/>
        </w:rPr>
        <w:t>nd</w:t>
      </w:r>
      <w:r w:rsidRPr="00962795">
        <w:rPr>
          <w:sz w:val="24"/>
          <w:szCs w:val="24"/>
        </w:rPr>
        <w:t xml:space="preserve"> DNA extracted from tissues recently stored in ethanol (</w:t>
      </w:r>
      <w:r w:rsidR="00DC2AE4">
        <w:rPr>
          <w:sz w:val="24"/>
          <w:szCs w:val="24"/>
        </w:rPr>
        <w:t xml:space="preserve">2016, </w:t>
      </w:r>
      <w:r w:rsidRPr="00962795">
        <w:rPr>
          <w:sz w:val="24"/>
          <w:szCs w:val="24"/>
        </w:rPr>
        <w:t xml:space="preserve">2019 and 2020). Archival scale samples have roughly one half the number and proportion of on-target reads and </w:t>
      </w:r>
      <w:commentRangeStart w:id="94"/>
      <w:r w:rsidRPr="00962795">
        <w:rPr>
          <w:sz w:val="24"/>
          <w:szCs w:val="24"/>
        </w:rPr>
        <w:t>missing data</w:t>
      </w:r>
      <w:commentRangeEnd w:id="94"/>
      <w:r w:rsidR="00712238">
        <w:rPr>
          <w:rStyle w:val="CommentReference"/>
        </w:rPr>
        <w:commentReference w:id="94"/>
      </w:r>
      <w:r w:rsidRPr="00962795">
        <w:rPr>
          <w:sz w:val="24"/>
          <w:szCs w:val="24"/>
        </w:rPr>
        <w:t>. There was not a significant difference in the number or proportion of on-target reads between ethanol</w:t>
      </w:r>
      <w:r w:rsidR="00B86998">
        <w:rPr>
          <w:sz w:val="24"/>
          <w:szCs w:val="24"/>
        </w:rPr>
        <w:t>-</w:t>
      </w:r>
      <w:r w:rsidRPr="00962795">
        <w:rPr>
          <w:sz w:val="24"/>
          <w:szCs w:val="24"/>
        </w:rPr>
        <w:t>stored and archival scale samples (p = 0.09 and 0.223 respectively, ANOVA). However, there was an interesting pattern of variance in the genotyping success of ethanol</w:t>
      </w:r>
      <w:r w:rsidR="00751DD0">
        <w:rPr>
          <w:sz w:val="24"/>
          <w:szCs w:val="24"/>
        </w:rPr>
        <w:t>-</w:t>
      </w:r>
      <w:r w:rsidRPr="00962795">
        <w:rPr>
          <w:sz w:val="24"/>
          <w:szCs w:val="24"/>
        </w:rPr>
        <w:t>stored vs archival scale samples (</w:t>
      </w:r>
      <w:r w:rsidR="00246B69">
        <w:rPr>
          <w:sz w:val="24"/>
          <w:szCs w:val="24"/>
        </w:rPr>
        <w:t>F</w:t>
      </w:r>
      <w:r w:rsidRPr="00962795">
        <w:rPr>
          <w:sz w:val="24"/>
          <w:szCs w:val="24"/>
        </w:rPr>
        <w:t xml:space="preserve">igure 2). While both tissue types had similar proportions of samples that completely failed genotyping (greater than 20% missing data, about 20% of samples from each, </w:t>
      </w:r>
      <w:r w:rsidR="00246B69">
        <w:rPr>
          <w:sz w:val="24"/>
          <w:szCs w:val="24"/>
        </w:rPr>
        <w:t>F</w:t>
      </w:r>
      <w:r w:rsidRPr="00962795">
        <w:rPr>
          <w:sz w:val="24"/>
          <w:szCs w:val="24"/>
        </w:rPr>
        <w:t>igure 2), there was higher variance among scale samples in missing data rate among samples with less than 20% missing data.</w:t>
      </w:r>
    </w:p>
    <w:p w14:paraId="6A0AB2EF" w14:textId="77777777" w:rsidR="00962795" w:rsidRPr="00962795" w:rsidRDefault="00962795" w:rsidP="00962795">
      <w:pPr>
        <w:rPr>
          <w:b/>
          <w:bCs/>
          <w:sz w:val="24"/>
          <w:szCs w:val="24"/>
        </w:rPr>
      </w:pPr>
      <w:r w:rsidRPr="00962795">
        <w:rPr>
          <w:b/>
          <w:bCs/>
          <w:sz w:val="24"/>
          <w:szCs w:val="24"/>
        </w:rPr>
        <w:t>Genetic Diversity and Differentiation</w:t>
      </w:r>
    </w:p>
    <w:p w14:paraId="1FAC16AA" w14:textId="250F9536" w:rsidR="00E205EA" w:rsidRDefault="00962795" w:rsidP="00962795">
      <w:pPr>
        <w:rPr>
          <w:sz w:val="24"/>
          <w:szCs w:val="24"/>
        </w:rPr>
      </w:pPr>
      <w:r w:rsidRPr="00962795">
        <w:rPr>
          <w:sz w:val="24"/>
          <w:szCs w:val="24"/>
        </w:rPr>
        <w:tab/>
        <w:t>Overall genetic diversity as estimated by expected heterozygosity (H</w:t>
      </w:r>
      <w:r w:rsidRPr="00962795">
        <w:rPr>
          <w:sz w:val="24"/>
          <w:szCs w:val="24"/>
          <w:vertAlign w:val="subscript"/>
        </w:rPr>
        <w:t>e</w:t>
      </w:r>
      <w:r w:rsidRPr="00962795">
        <w:rPr>
          <w:sz w:val="24"/>
          <w:szCs w:val="24"/>
        </w:rPr>
        <w:t>), was high among markers in the GT</w:t>
      </w:r>
      <w:r w:rsidR="007F1F9D">
        <w:rPr>
          <w:sz w:val="24"/>
          <w:szCs w:val="24"/>
        </w:rPr>
        <w:t>-</w:t>
      </w:r>
      <w:r w:rsidRPr="00962795">
        <w:rPr>
          <w:sz w:val="24"/>
          <w:szCs w:val="24"/>
        </w:rPr>
        <w:t>seq panel (</w:t>
      </w:r>
      <w:r w:rsidR="00DC2AE4">
        <w:rPr>
          <w:sz w:val="24"/>
          <w:szCs w:val="24"/>
        </w:rPr>
        <w:t>F</w:t>
      </w:r>
      <w:r w:rsidRPr="00962795">
        <w:rPr>
          <w:sz w:val="24"/>
          <w:szCs w:val="24"/>
        </w:rPr>
        <w:t>igure 3). H</w:t>
      </w:r>
      <w:r w:rsidRPr="00962795">
        <w:rPr>
          <w:sz w:val="24"/>
          <w:szCs w:val="24"/>
          <w:vertAlign w:val="subscript"/>
        </w:rPr>
        <w:t>e</w:t>
      </w:r>
      <w:r w:rsidRPr="00962795">
        <w:rPr>
          <w:sz w:val="24"/>
          <w:szCs w:val="24"/>
        </w:rPr>
        <w:t xml:space="preserve"> did not vary significantly between any pair of basins (</w:t>
      </w:r>
      <w:r w:rsidR="00246B69">
        <w:rPr>
          <w:sz w:val="24"/>
          <w:szCs w:val="24"/>
        </w:rPr>
        <w:t>F</w:t>
      </w:r>
      <w:r w:rsidRPr="00962795">
        <w:rPr>
          <w:sz w:val="24"/>
          <w:szCs w:val="24"/>
        </w:rPr>
        <w:t xml:space="preserve">igure 3, FDR-corrected Monte-Carlo test p-values &gt; 0.1). While there was generally greater observed than expected heterozygosity within each basin and in the dataset overall, </w:t>
      </w:r>
      <w:r w:rsidR="00B9370D">
        <w:rPr>
          <w:sz w:val="24"/>
          <w:szCs w:val="24"/>
        </w:rPr>
        <w:t xml:space="preserve">very few markers </w:t>
      </w:r>
      <w:r w:rsidRPr="00962795">
        <w:rPr>
          <w:sz w:val="24"/>
          <w:szCs w:val="24"/>
        </w:rPr>
        <w:t>demonstrated a significant departure from Hardy-Weinberg proportions</w:t>
      </w:r>
      <w:r w:rsidR="00B9370D">
        <w:rPr>
          <w:sz w:val="24"/>
          <w:szCs w:val="24"/>
        </w:rPr>
        <w:t xml:space="preserve">, including one </w:t>
      </w:r>
      <w:r w:rsidR="00B9370D">
        <w:rPr>
          <w:sz w:val="24"/>
          <w:szCs w:val="24"/>
        </w:rPr>
        <w:lastRenderedPageBreak/>
        <w:t>marker with excess heterozygosity in the Tillamook basin and two markers with excess homozygosity in the Yaquina basin</w:t>
      </w:r>
      <w:r w:rsidRPr="00962795">
        <w:rPr>
          <w:sz w:val="24"/>
          <w:szCs w:val="24"/>
        </w:rPr>
        <w:t xml:space="preserve"> (FDR-corrected Monte-Carlo test p-values &lt; 0.1).</w:t>
      </w:r>
    </w:p>
    <w:p w14:paraId="1B65A66B" w14:textId="77777777" w:rsidR="00E205EA" w:rsidRDefault="00E205EA" w:rsidP="00962795">
      <w:pPr>
        <w:rPr>
          <w:sz w:val="24"/>
          <w:szCs w:val="24"/>
        </w:rPr>
      </w:pPr>
    </w:p>
    <w:p w14:paraId="139E904F" w14:textId="1D922118" w:rsidR="00962795" w:rsidRDefault="00A85CD2" w:rsidP="00962795">
      <w:pPr>
        <w:rPr>
          <w:sz w:val="24"/>
          <w:szCs w:val="24"/>
        </w:rPr>
      </w:pPr>
      <w:r>
        <w:rPr>
          <w:noProof/>
          <w:sz w:val="24"/>
          <w:szCs w:val="24"/>
        </w:rPr>
        <w:drawing>
          <wp:inline distT="0" distB="0" distL="0" distR="0" wp14:anchorId="0A0C497F" wp14:editId="5B00FA63">
            <wp:extent cx="5943600" cy="3711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0FD2C4B7" w14:textId="459A9E77" w:rsidR="00962795" w:rsidRPr="00962795" w:rsidRDefault="00962795" w:rsidP="00962795">
      <w:r>
        <w:t>Figure 3</w:t>
      </w:r>
      <w:r w:rsidR="00246B69">
        <w:t>.</w:t>
      </w:r>
      <w:r>
        <w:t xml:space="preserve"> Observed (H</w:t>
      </w:r>
      <w:r w:rsidRPr="00962795">
        <w:rPr>
          <w:vertAlign w:val="subscript"/>
        </w:rPr>
        <w:t>o</w:t>
      </w:r>
      <w:r>
        <w:t xml:space="preserve">) </w:t>
      </w:r>
      <w:r w:rsidRPr="00962795">
        <w:rPr>
          <w:i/>
          <w:iCs/>
        </w:rPr>
        <w:t>vs</w:t>
      </w:r>
      <w:r>
        <w:rPr>
          <w:i/>
          <w:iCs/>
        </w:rPr>
        <w:t>.</w:t>
      </w:r>
      <w:r>
        <w:t xml:space="preserve"> expected (H</w:t>
      </w:r>
      <w:r w:rsidRPr="00962795">
        <w:rPr>
          <w:vertAlign w:val="subscript"/>
        </w:rPr>
        <w:t>e</w:t>
      </w:r>
      <w:r>
        <w:t xml:space="preserve">) heterozygosity across basins. </w:t>
      </w:r>
      <w:r w:rsidR="0068484D">
        <w:t>Sample size presented for each basin. Basins are ordered from north to south.</w:t>
      </w:r>
    </w:p>
    <w:p w14:paraId="2E2729AB" w14:textId="61DC106E" w:rsidR="00962795" w:rsidRDefault="00962795" w:rsidP="00962795">
      <w:pPr>
        <w:rPr>
          <w:sz w:val="24"/>
          <w:szCs w:val="24"/>
        </w:rPr>
      </w:pPr>
      <w:r w:rsidRPr="00962795">
        <w:rPr>
          <w:sz w:val="24"/>
          <w:szCs w:val="24"/>
        </w:rPr>
        <w:tab/>
        <w:t>Overall F</w:t>
      </w:r>
      <w:r w:rsidRPr="00962795">
        <w:rPr>
          <w:sz w:val="24"/>
          <w:szCs w:val="24"/>
          <w:vertAlign w:val="subscript"/>
        </w:rPr>
        <w:t>ST</w:t>
      </w:r>
      <w:r w:rsidRPr="00962795">
        <w:rPr>
          <w:sz w:val="24"/>
          <w:szCs w:val="24"/>
        </w:rPr>
        <w:t xml:space="preserve"> was 0.</w:t>
      </w:r>
      <w:r w:rsidR="0066504B">
        <w:rPr>
          <w:sz w:val="24"/>
          <w:szCs w:val="24"/>
        </w:rPr>
        <w:t>0</w:t>
      </w:r>
      <w:r w:rsidRPr="00962795">
        <w:rPr>
          <w:sz w:val="24"/>
          <w:szCs w:val="24"/>
        </w:rPr>
        <w:t>20</w:t>
      </w:r>
      <w:r w:rsidR="00B9370D">
        <w:rPr>
          <w:sz w:val="24"/>
          <w:szCs w:val="24"/>
        </w:rPr>
        <w:t>3</w:t>
      </w:r>
      <w:r w:rsidRPr="00962795">
        <w:rPr>
          <w:sz w:val="24"/>
          <w:szCs w:val="24"/>
        </w:rPr>
        <w:t xml:space="preserve"> and F</w:t>
      </w:r>
      <w:r w:rsidRPr="00962795">
        <w:rPr>
          <w:sz w:val="24"/>
          <w:szCs w:val="24"/>
          <w:vertAlign w:val="subscript"/>
        </w:rPr>
        <w:t>IS</w:t>
      </w:r>
      <w:r w:rsidRPr="00962795">
        <w:rPr>
          <w:sz w:val="24"/>
          <w:szCs w:val="24"/>
        </w:rPr>
        <w:t xml:space="preserve"> was -0.03</w:t>
      </w:r>
      <w:r w:rsidR="00B9370D">
        <w:rPr>
          <w:sz w:val="24"/>
          <w:szCs w:val="24"/>
        </w:rPr>
        <w:t>58</w:t>
      </w:r>
      <w:r w:rsidR="00B03E2E">
        <w:rPr>
          <w:sz w:val="24"/>
          <w:szCs w:val="24"/>
        </w:rPr>
        <w:t>, indicating an excess of heterozygosity</w:t>
      </w:r>
      <w:r w:rsidRPr="00962795">
        <w:rPr>
          <w:sz w:val="24"/>
          <w:szCs w:val="24"/>
        </w:rPr>
        <w:t>. Pairwise F</w:t>
      </w:r>
      <w:r w:rsidRPr="00962795">
        <w:rPr>
          <w:sz w:val="24"/>
          <w:szCs w:val="24"/>
          <w:vertAlign w:val="subscript"/>
        </w:rPr>
        <w:t>ST</w:t>
      </w:r>
      <w:r w:rsidRPr="00962795">
        <w:rPr>
          <w:sz w:val="24"/>
          <w:szCs w:val="24"/>
        </w:rPr>
        <w:t xml:space="preserve"> </w:t>
      </w:r>
      <w:r w:rsidR="002D2F78">
        <w:rPr>
          <w:sz w:val="24"/>
          <w:szCs w:val="24"/>
        </w:rPr>
        <w:t xml:space="preserve">estimates </w:t>
      </w:r>
      <w:r w:rsidRPr="00962795">
        <w:rPr>
          <w:sz w:val="24"/>
          <w:szCs w:val="24"/>
        </w:rPr>
        <w:t>between basins ranged from 0.003 to 0.04</w:t>
      </w:r>
      <w:r w:rsidR="00E4162C">
        <w:rPr>
          <w:sz w:val="24"/>
          <w:szCs w:val="24"/>
        </w:rPr>
        <w:t>2</w:t>
      </w:r>
      <w:r w:rsidR="007F1F9D">
        <w:rPr>
          <w:sz w:val="24"/>
          <w:szCs w:val="24"/>
        </w:rPr>
        <w:t xml:space="preserve"> (Table 4)</w:t>
      </w:r>
      <w:r w:rsidRPr="00962795">
        <w:rPr>
          <w:sz w:val="24"/>
          <w:szCs w:val="24"/>
        </w:rPr>
        <w:t>. Within-basin differentiation was low. F</w:t>
      </w:r>
      <w:r w:rsidRPr="00962795">
        <w:rPr>
          <w:sz w:val="24"/>
          <w:szCs w:val="24"/>
          <w:vertAlign w:val="subscript"/>
        </w:rPr>
        <w:t>ST</w:t>
      </w:r>
      <w:r w:rsidRPr="00962795">
        <w:rPr>
          <w:sz w:val="24"/>
          <w:szCs w:val="24"/>
        </w:rPr>
        <w:t xml:space="preserve"> between</w:t>
      </w:r>
      <w:r w:rsidR="007F1F9D">
        <w:rPr>
          <w:sz w:val="24"/>
          <w:szCs w:val="24"/>
        </w:rPr>
        <w:t xml:space="preserve"> the</w:t>
      </w:r>
      <w:r w:rsidRPr="00962795">
        <w:rPr>
          <w:sz w:val="24"/>
          <w:szCs w:val="24"/>
        </w:rPr>
        <w:t xml:space="preserve"> Kilchis </w:t>
      </w:r>
      <w:r w:rsidR="00B03E2E">
        <w:rPr>
          <w:sz w:val="24"/>
          <w:szCs w:val="24"/>
        </w:rPr>
        <w:t xml:space="preserve">River </w:t>
      </w:r>
      <w:r w:rsidRPr="00962795">
        <w:rPr>
          <w:sz w:val="24"/>
          <w:szCs w:val="24"/>
        </w:rPr>
        <w:t xml:space="preserve">and Miami River samples was 0.003. This is </w:t>
      </w:r>
      <w:r w:rsidR="00F26D2C">
        <w:rPr>
          <w:sz w:val="24"/>
          <w:szCs w:val="24"/>
        </w:rPr>
        <w:t xml:space="preserve">the same level of differentiation </w:t>
      </w:r>
      <w:r w:rsidRPr="00962795">
        <w:rPr>
          <w:sz w:val="24"/>
          <w:szCs w:val="24"/>
        </w:rPr>
        <w:t xml:space="preserve">between Nehalem basin samples and the Kilchis and Miami River samples collectively (Tillamook basin). </w:t>
      </w:r>
    </w:p>
    <w:p w14:paraId="7A36BC7B" w14:textId="77777777" w:rsidR="00E205EA" w:rsidRDefault="00E205EA" w:rsidP="00AD4EEA">
      <w:pPr>
        <w:spacing w:after="0" w:line="240" w:lineRule="auto"/>
        <w:rPr>
          <w:sz w:val="24"/>
          <w:szCs w:val="24"/>
        </w:rPr>
      </w:pPr>
    </w:p>
    <w:p w14:paraId="6B064A25" w14:textId="0FA9A54A" w:rsidR="00246B69" w:rsidRDefault="00AD4EEA" w:rsidP="00AD4EEA">
      <w:pPr>
        <w:spacing w:after="0" w:line="240" w:lineRule="auto"/>
        <w:rPr>
          <w:rFonts w:cstheme="minorHAnsi"/>
        </w:rPr>
      </w:pPr>
      <w:r w:rsidRPr="00AD4EEA">
        <w:rPr>
          <w:rFonts w:ascii="Calibri" w:eastAsia="Calibri" w:hAnsi="Calibri" w:cs="Calibri"/>
        </w:rPr>
        <w:t xml:space="preserve">Table </w:t>
      </w:r>
      <w:r w:rsidR="003F1B48">
        <w:rPr>
          <w:rFonts w:ascii="Calibri" w:eastAsia="Calibri" w:hAnsi="Calibri" w:cs="Calibri"/>
        </w:rPr>
        <w:t>4</w:t>
      </w:r>
      <w:r w:rsidR="00246B69">
        <w:rPr>
          <w:rFonts w:ascii="Calibri" w:eastAsia="Calibri" w:hAnsi="Calibri" w:cs="Calibri"/>
        </w:rPr>
        <w:t>.</w:t>
      </w:r>
      <w:r>
        <w:rPr>
          <w:rFonts w:ascii="Calibri" w:eastAsia="Calibri" w:hAnsi="Calibri" w:cs="Calibri"/>
        </w:rPr>
        <w:t xml:space="preserve"> </w:t>
      </w:r>
      <w:r>
        <w:rPr>
          <w:rFonts w:cstheme="minorHAnsi"/>
        </w:rPr>
        <w:t>Among basin pairwise differentiation (F</w:t>
      </w:r>
      <w:r w:rsidRPr="005C07BF">
        <w:rPr>
          <w:rFonts w:cstheme="minorHAnsi"/>
          <w:vertAlign w:val="subscript"/>
        </w:rPr>
        <w:t>ST</w:t>
      </w:r>
      <w:r>
        <w:rPr>
          <w:rFonts w:cstheme="minorHAnsi"/>
        </w:rPr>
        <w:t>)</w:t>
      </w:r>
      <w:r w:rsidR="00246B69">
        <w:rPr>
          <w:rFonts w:cstheme="minorHAnsi"/>
        </w:rPr>
        <w:t>.</w:t>
      </w:r>
    </w:p>
    <w:p w14:paraId="69287A68" w14:textId="77777777" w:rsidR="00E205EA" w:rsidRPr="00246B69" w:rsidRDefault="00E205EA" w:rsidP="00AD4EEA">
      <w:pPr>
        <w:spacing w:after="0" w:line="240" w:lineRule="auto"/>
        <w:rPr>
          <w:rFonts w:cstheme="minorHAnsi"/>
        </w:rPr>
      </w:pPr>
    </w:p>
    <w:tbl>
      <w:tblPr>
        <w:tblW w:w="9100" w:type="dxa"/>
        <w:tblLook w:val="04A0" w:firstRow="1" w:lastRow="0" w:firstColumn="1" w:lastColumn="0" w:noHBand="0" w:noVBand="1"/>
      </w:tblPr>
      <w:tblGrid>
        <w:gridCol w:w="1800"/>
        <w:gridCol w:w="2100"/>
        <w:gridCol w:w="1300"/>
        <w:gridCol w:w="1300"/>
        <w:gridCol w:w="1300"/>
        <w:gridCol w:w="1300"/>
      </w:tblGrid>
      <w:tr w:rsidR="00AD4EEA" w:rsidRPr="00AD4EEA" w14:paraId="764C4617" w14:textId="77777777" w:rsidTr="00AD4EEA">
        <w:trPr>
          <w:trHeight w:val="320"/>
        </w:trPr>
        <w:tc>
          <w:tcPr>
            <w:tcW w:w="1800" w:type="dxa"/>
            <w:tcBorders>
              <w:top w:val="single" w:sz="4" w:space="0" w:color="auto"/>
              <w:left w:val="nil"/>
              <w:bottom w:val="single" w:sz="4" w:space="0" w:color="auto"/>
              <w:right w:val="nil"/>
            </w:tcBorders>
            <w:shd w:val="clear" w:color="auto" w:fill="auto"/>
            <w:noWrap/>
            <w:vAlign w:val="bottom"/>
            <w:hideMark/>
          </w:tcPr>
          <w:p w14:paraId="542D4C55" w14:textId="77777777" w:rsidR="00AD4EEA" w:rsidRPr="00AD4EEA" w:rsidRDefault="00AD4EEA" w:rsidP="00AD4EEA">
            <w:pPr>
              <w:spacing w:after="0" w:line="240" w:lineRule="auto"/>
              <w:rPr>
                <w:rFonts w:ascii="Times New Roman" w:eastAsia="Times New Roman" w:hAnsi="Times New Roman" w:cs="Times New Roman"/>
                <w:b/>
                <w:bCs/>
                <w:sz w:val="24"/>
                <w:szCs w:val="24"/>
              </w:rPr>
            </w:pPr>
          </w:p>
        </w:tc>
        <w:tc>
          <w:tcPr>
            <w:tcW w:w="2100" w:type="dxa"/>
            <w:tcBorders>
              <w:top w:val="single" w:sz="4" w:space="0" w:color="auto"/>
              <w:left w:val="nil"/>
              <w:bottom w:val="single" w:sz="4" w:space="0" w:color="auto"/>
              <w:right w:val="nil"/>
            </w:tcBorders>
            <w:shd w:val="clear" w:color="auto" w:fill="auto"/>
            <w:noWrap/>
            <w:vAlign w:val="center"/>
            <w:hideMark/>
          </w:tcPr>
          <w:p w14:paraId="68D63C88"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Nehalem</w:t>
            </w:r>
          </w:p>
        </w:tc>
        <w:tc>
          <w:tcPr>
            <w:tcW w:w="1300" w:type="dxa"/>
            <w:tcBorders>
              <w:top w:val="single" w:sz="4" w:space="0" w:color="auto"/>
              <w:left w:val="nil"/>
              <w:bottom w:val="single" w:sz="4" w:space="0" w:color="auto"/>
              <w:right w:val="nil"/>
            </w:tcBorders>
            <w:shd w:val="clear" w:color="auto" w:fill="auto"/>
            <w:noWrap/>
            <w:vAlign w:val="center"/>
            <w:hideMark/>
          </w:tcPr>
          <w:p w14:paraId="7DDD1D9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1300" w:type="dxa"/>
            <w:tcBorders>
              <w:top w:val="single" w:sz="4" w:space="0" w:color="auto"/>
              <w:left w:val="nil"/>
              <w:bottom w:val="single" w:sz="4" w:space="0" w:color="auto"/>
              <w:right w:val="nil"/>
            </w:tcBorders>
            <w:shd w:val="clear" w:color="auto" w:fill="auto"/>
            <w:noWrap/>
            <w:vAlign w:val="center"/>
            <w:hideMark/>
          </w:tcPr>
          <w:p w14:paraId="26C46705"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Netarts</w:t>
            </w:r>
          </w:p>
        </w:tc>
        <w:tc>
          <w:tcPr>
            <w:tcW w:w="1300" w:type="dxa"/>
            <w:tcBorders>
              <w:top w:val="single" w:sz="4" w:space="0" w:color="auto"/>
              <w:left w:val="nil"/>
              <w:bottom w:val="single" w:sz="4" w:space="0" w:color="auto"/>
              <w:right w:val="nil"/>
            </w:tcBorders>
            <w:shd w:val="clear" w:color="auto" w:fill="auto"/>
            <w:noWrap/>
            <w:vAlign w:val="center"/>
            <w:hideMark/>
          </w:tcPr>
          <w:p w14:paraId="57B103C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1300" w:type="dxa"/>
            <w:tcBorders>
              <w:top w:val="single" w:sz="4" w:space="0" w:color="auto"/>
              <w:left w:val="nil"/>
              <w:bottom w:val="single" w:sz="4" w:space="0" w:color="auto"/>
              <w:right w:val="nil"/>
            </w:tcBorders>
            <w:shd w:val="clear" w:color="auto" w:fill="auto"/>
            <w:noWrap/>
            <w:vAlign w:val="center"/>
            <w:hideMark/>
          </w:tcPr>
          <w:p w14:paraId="3CE9F441"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r>
      <w:tr w:rsidR="00AD4EEA" w:rsidRPr="00AD4EEA" w14:paraId="73822EE4" w14:textId="77777777" w:rsidTr="00AD4EEA">
        <w:trPr>
          <w:trHeight w:val="320"/>
        </w:trPr>
        <w:tc>
          <w:tcPr>
            <w:tcW w:w="1800" w:type="dxa"/>
            <w:tcBorders>
              <w:top w:val="single" w:sz="4" w:space="0" w:color="auto"/>
              <w:left w:val="nil"/>
              <w:bottom w:val="nil"/>
              <w:right w:val="nil"/>
            </w:tcBorders>
            <w:shd w:val="clear" w:color="auto" w:fill="auto"/>
            <w:noWrap/>
            <w:vAlign w:val="center"/>
            <w:hideMark/>
          </w:tcPr>
          <w:p w14:paraId="6729D072"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Tillamook</w:t>
            </w:r>
          </w:p>
        </w:tc>
        <w:tc>
          <w:tcPr>
            <w:tcW w:w="2100" w:type="dxa"/>
            <w:tcBorders>
              <w:top w:val="single" w:sz="4" w:space="0" w:color="auto"/>
              <w:left w:val="nil"/>
              <w:bottom w:val="nil"/>
              <w:right w:val="nil"/>
            </w:tcBorders>
            <w:shd w:val="clear" w:color="auto" w:fill="auto"/>
            <w:noWrap/>
            <w:vAlign w:val="center"/>
            <w:hideMark/>
          </w:tcPr>
          <w:p w14:paraId="4A2E9B6D"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0.003</w:t>
            </w:r>
          </w:p>
        </w:tc>
        <w:tc>
          <w:tcPr>
            <w:tcW w:w="1300" w:type="dxa"/>
            <w:tcBorders>
              <w:top w:val="single" w:sz="4" w:space="0" w:color="auto"/>
              <w:left w:val="nil"/>
              <w:bottom w:val="nil"/>
              <w:right w:val="nil"/>
            </w:tcBorders>
            <w:shd w:val="clear" w:color="auto" w:fill="auto"/>
            <w:noWrap/>
            <w:vAlign w:val="center"/>
            <w:hideMark/>
          </w:tcPr>
          <w:p w14:paraId="790D81A8"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nil"/>
              <w:right w:val="nil"/>
            </w:tcBorders>
            <w:shd w:val="clear" w:color="auto" w:fill="auto"/>
            <w:noWrap/>
            <w:vAlign w:val="center"/>
            <w:hideMark/>
          </w:tcPr>
          <w:p w14:paraId="1633FACD"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63294C2F"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single" w:sz="4" w:space="0" w:color="auto"/>
              <w:left w:val="nil"/>
              <w:bottom w:val="nil"/>
              <w:right w:val="nil"/>
            </w:tcBorders>
            <w:shd w:val="clear" w:color="auto" w:fill="auto"/>
            <w:noWrap/>
            <w:vAlign w:val="center"/>
            <w:hideMark/>
          </w:tcPr>
          <w:p w14:paraId="425C8C61"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CEF8E5B" w14:textId="77777777" w:rsidTr="00AD4EEA">
        <w:trPr>
          <w:trHeight w:val="320"/>
        </w:trPr>
        <w:tc>
          <w:tcPr>
            <w:tcW w:w="1800" w:type="dxa"/>
            <w:tcBorders>
              <w:top w:val="nil"/>
              <w:left w:val="nil"/>
              <w:bottom w:val="nil"/>
              <w:right w:val="nil"/>
            </w:tcBorders>
            <w:shd w:val="clear" w:color="auto" w:fill="auto"/>
            <w:noWrap/>
            <w:vAlign w:val="center"/>
            <w:hideMark/>
          </w:tcPr>
          <w:p w14:paraId="644DCFD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Netarts</w:t>
            </w:r>
          </w:p>
        </w:tc>
        <w:tc>
          <w:tcPr>
            <w:tcW w:w="2100" w:type="dxa"/>
            <w:tcBorders>
              <w:top w:val="nil"/>
              <w:left w:val="nil"/>
              <w:bottom w:val="nil"/>
              <w:right w:val="nil"/>
            </w:tcBorders>
            <w:shd w:val="clear" w:color="auto" w:fill="auto"/>
            <w:noWrap/>
            <w:vAlign w:val="center"/>
            <w:hideMark/>
          </w:tcPr>
          <w:p w14:paraId="182C7F5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bottom w:val="nil"/>
              <w:right w:val="nil"/>
            </w:tcBorders>
            <w:shd w:val="clear" w:color="auto" w:fill="auto"/>
            <w:noWrap/>
            <w:vAlign w:val="center"/>
            <w:hideMark/>
          </w:tcPr>
          <w:p w14:paraId="7E1E2AE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0.017</w:t>
            </w:r>
          </w:p>
        </w:tc>
        <w:tc>
          <w:tcPr>
            <w:tcW w:w="1300" w:type="dxa"/>
            <w:tcBorders>
              <w:top w:val="nil"/>
              <w:left w:val="nil"/>
              <w:bottom w:val="nil"/>
              <w:right w:val="nil"/>
            </w:tcBorders>
            <w:shd w:val="clear" w:color="auto" w:fill="auto"/>
            <w:noWrap/>
            <w:vAlign w:val="center"/>
            <w:hideMark/>
          </w:tcPr>
          <w:p w14:paraId="6661F61A"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572B3735"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14:paraId="2FF1DE72"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5950DBA0" w14:textId="77777777" w:rsidTr="00AD4EEA">
        <w:trPr>
          <w:trHeight w:val="320"/>
        </w:trPr>
        <w:tc>
          <w:tcPr>
            <w:tcW w:w="1800" w:type="dxa"/>
            <w:tcBorders>
              <w:top w:val="nil"/>
              <w:left w:val="nil"/>
              <w:bottom w:val="nil"/>
              <w:right w:val="nil"/>
            </w:tcBorders>
            <w:shd w:val="clear" w:color="auto" w:fill="auto"/>
            <w:noWrap/>
            <w:vAlign w:val="center"/>
            <w:hideMark/>
          </w:tcPr>
          <w:p w14:paraId="3D353C2F"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Siletz</w:t>
            </w:r>
          </w:p>
        </w:tc>
        <w:tc>
          <w:tcPr>
            <w:tcW w:w="2100" w:type="dxa"/>
            <w:tcBorders>
              <w:top w:val="nil"/>
              <w:left w:val="nil"/>
              <w:bottom w:val="nil"/>
              <w:right w:val="nil"/>
            </w:tcBorders>
            <w:shd w:val="clear" w:color="auto" w:fill="auto"/>
            <w:noWrap/>
            <w:vAlign w:val="center"/>
            <w:hideMark/>
          </w:tcPr>
          <w:p w14:paraId="3E52AC1E"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0.022</w:t>
            </w:r>
          </w:p>
        </w:tc>
        <w:tc>
          <w:tcPr>
            <w:tcW w:w="1300" w:type="dxa"/>
            <w:tcBorders>
              <w:top w:val="nil"/>
              <w:left w:val="nil"/>
              <w:bottom w:val="nil"/>
              <w:right w:val="nil"/>
            </w:tcBorders>
            <w:shd w:val="clear" w:color="auto" w:fill="auto"/>
            <w:noWrap/>
            <w:vAlign w:val="center"/>
            <w:hideMark/>
          </w:tcPr>
          <w:p w14:paraId="04A1DAF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0.029</w:t>
            </w:r>
          </w:p>
        </w:tc>
        <w:tc>
          <w:tcPr>
            <w:tcW w:w="1300" w:type="dxa"/>
            <w:tcBorders>
              <w:top w:val="nil"/>
              <w:left w:val="nil"/>
              <w:bottom w:val="nil"/>
              <w:right w:val="nil"/>
            </w:tcBorders>
            <w:shd w:val="clear" w:color="auto" w:fill="auto"/>
            <w:noWrap/>
            <w:vAlign w:val="center"/>
            <w:hideMark/>
          </w:tcPr>
          <w:p w14:paraId="5059BD99"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0.042</w:t>
            </w:r>
          </w:p>
        </w:tc>
        <w:tc>
          <w:tcPr>
            <w:tcW w:w="1300" w:type="dxa"/>
            <w:tcBorders>
              <w:top w:val="nil"/>
              <w:left w:val="nil"/>
              <w:bottom w:val="nil"/>
              <w:right w:val="nil"/>
            </w:tcBorders>
            <w:shd w:val="clear" w:color="auto" w:fill="auto"/>
            <w:noWrap/>
            <w:vAlign w:val="center"/>
            <w:hideMark/>
          </w:tcPr>
          <w:p w14:paraId="1DCB7332"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center"/>
            <w:hideMark/>
          </w:tcPr>
          <w:p w14:paraId="210F0C20" w14:textId="77777777" w:rsidR="00AD4EEA" w:rsidRPr="00AD4EEA" w:rsidRDefault="00AD4EEA" w:rsidP="00AD4EEA">
            <w:pPr>
              <w:spacing w:after="0" w:line="240" w:lineRule="auto"/>
              <w:jc w:val="center"/>
              <w:rPr>
                <w:rFonts w:ascii="Times New Roman" w:eastAsia="Times New Roman" w:hAnsi="Times New Roman" w:cs="Times New Roman"/>
                <w:sz w:val="20"/>
                <w:szCs w:val="20"/>
              </w:rPr>
            </w:pPr>
          </w:p>
        </w:tc>
      </w:tr>
      <w:tr w:rsidR="00AD4EEA" w:rsidRPr="00AD4EEA" w14:paraId="659CE700" w14:textId="77777777" w:rsidTr="00AD4EEA">
        <w:trPr>
          <w:trHeight w:val="320"/>
        </w:trPr>
        <w:tc>
          <w:tcPr>
            <w:tcW w:w="1800" w:type="dxa"/>
            <w:tcBorders>
              <w:top w:val="nil"/>
              <w:left w:val="nil"/>
              <w:right w:val="nil"/>
            </w:tcBorders>
            <w:shd w:val="clear" w:color="auto" w:fill="auto"/>
            <w:noWrap/>
            <w:vAlign w:val="center"/>
            <w:hideMark/>
          </w:tcPr>
          <w:p w14:paraId="0E066537"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Yaquina</w:t>
            </w:r>
          </w:p>
        </w:tc>
        <w:tc>
          <w:tcPr>
            <w:tcW w:w="2100" w:type="dxa"/>
            <w:tcBorders>
              <w:top w:val="nil"/>
              <w:left w:val="nil"/>
              <w:right w:val="nil"/>
            </w:tcBorders>
            <w:shd w:val="clear" w:color="auto" w:fill="auto"/>
            <w:noWrap/>
            <w:vAlign w:val="center"/>
            <w:hideMark/>
          </w:tcPr>
          <w:p w14:paraId="2665AB86"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0.014</w:t>
            </w:r>
          </w:p>
        </w:tc>
        <w:tc>
          <w:tcPr>
            <w:tcW w:w="1300" w:type="dxa"/>
            <w:tcBorders>
              <w:top w:val="nil"/>
              <w:left w:val="nil"/>
              <w:right w:val="nil"/>
            </w:tcBorders>
            <w:shd w:val="clear" w:color="auto" w:fill="auto"/>
            <w:noWrap/>
            <w:vAlign w:val="center"/>
            <w:hideMark/>
          </w:tcPr>
          <w:p w14:paraId="25720487"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0.015</w:t>
            </w:r>
          </w:p>
        </w:tc>
        <w:tc>
          <w:tcPr>
            <w:tcW w:w="1300" w:type="dxa"/>
            <w:tcBorders>
              <w:top w:val="nil"/>
              <w:left w:val="nil"/>
              <w:right w:val="nil"/>
            </w:tcBorders>
            <w:shd w:val="clear" w:color="auto" w:fill="auto"/>
            <w:noWrap/>
            <w:vAlign w:val="center"/>
            <w:hideMark/>
          </w:tcPr>
          <w:p w14:paraId="22248882" w14:textId="3BED50C8"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w:t>
            </w:r>
            <w:r w:rsidR="00B9370D">
              <w:rPr>
                <w:rFonts w:ascii="Calibri" w:eastAsia="Times New Roman" w:hAnsi="Calibri" w:cs="Calibri"/>
                <w:color w:val="000000"/>
                <w:sz w:val="24"/>
                <w:szCs w:val="24"/>
              </w:rPr>
              <w:t>5</w:t>
            </w:r>
          </w:p>
        </w:tc>
        <w:tc>
          <w:tcPr>
            <w:tcW w:w="1300" w:type="dxa"/>
            <w:tcBorders>
              <w:top w:val="nil"/>
              <w:left w:val="nil"/>
              <w:right w:val="nil"/>
            </w:tcBorders>
            <w:shd w:val="clear" w:color="auto" w:fill="auto"/>
            <w:noWrap/>
            <w:vAlign w:val="center"/>
            <w:hideMark/>
          </w:tcPr>
          <w:p w14:paraId="6E95B86B" w14:textId="4546BEEE"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0.01</w:t>
            </w:r>
            <w:r w:rsidR="00B9370D">
              <w:rPr>
                <w:rFonts w:ascii="Calibri" w:eastAsia="Times New Roman" w:hAnsi="Calibri" w:cs="Calibri"/>
                <w:color w:val="000000"/>
                <w:sz w:val="24"/>
                <w:szCs w:val="24"/>
              </w:rPr>
              <w:t>7</w:t>
            </w:r>
          </w:p>
        </w:tc>
        <w:tc>
          <w:tcPr>
            <w:tcW w:w="1300" w:type="dxa"/>
            <w:tcBorders>
              <w:top w:val="nil"/>
              <w:left w:val="nil"/>
              <w:right w:val="nil"/>
            </w:tcBorders>
            <w:shd w:val="clear" w:color="auto" w:fill="auto"/>
            <w:noWrap/>
            <w:vAlign w:val="center"/>
            <w:hideMark/>
          </w:tcPr>
          <w:p w14:paraId="00D0CEDF" w14:textId="77777777" w:rsidR="00AD4EEA" w:rsidRPr="00AD4EEA" w:rsidRDefault="00AD4EEA" w:rsidP="00AD4EEA">
            <w:pPr>
              <w:spacing w:after="0" w:line="240" w:lineRule="auto"/>
              <w:jc w:val="center"/>
              <w:rPr>
                <w:rFonts w:ascii="Calibri" w:eastAsia="Times New Roman" w:hAnsi="Calibri" w:cs="Calibri"/>
                <w:color w:val="000000"/>
                <w:sz w:val="24"/>
                <w:szCs w:val="24"/>
              </w:rPr>
            </w:pPr>
          </w:p>
        </w:tc>
      </w:tr>
      <w:tr w:rsidR="00AD4EEA" w:rsidRPr="00AD4EEA" w14:paraId="63029DE0" w14:textId="77777777" w:rsidTr="00AD4EEA">
        <w:trPr>
          <w:trHeight w:val="320"/>
        </w:trPr>
        <w:tc>
          <w:tcPr>
            <w:tcW w:w="1800" w:type="dxa"/>
            <w:tcBorders>
              <w:top w:val="nil"/>
              <w:left w:val="nil"/>
              <w:bottom w:val="single" w:sz="4" w:space="0" w:color="auto"/>
              <w:right w:val="nil"/>
            </w:tcBorders>
            <w:shd w:val="clear" w:color="auto" w:fill="auto"/>
            <w:noWrap/>
            <w:vAlign w:val="center"/>
            <w:hideMark/>
          </w:tcPr>
          <w:p w14:paraId="4F56C85C" w14:textId="77777777" w:rsidR="00AD4EEA" w:rsidRPr="00AD4EEA" w:rsidRDefault="00AD4EEA" w:rsidP="00AD4EEA">
            <w:pPr>
              <w:spacing w:after="0" w:line="240" w:lineRule="auto"/>
              <w:jc w:val="center"/>
              <w:rPr>
                <w:rFonts w:ascii="Calibri" w:eastAsia="Times New Roman" w:hAnsi="Calibri" w:cs="Calibri"/>
                <w:b/>
                <w:bCs/>
                <w:color w:val="000000"/>
                <w:sz w:val="24"/>
                <w:szCs w:val="24"/>
              </w:rPr>
            </w:pPr>
            <w:r w:rsidRPr="00AD4EEA">
              <w:rPr>
                <w:rFonts w:ascii="Calibri" w:eastAsia="Times New Roman" w:hAnsi="Calibri" w:cs="Calibri"/>
                <w:b/>
                <w:bCs/>
                <w:color w:val="000000"/>
                <w:sz w:val="24"/>
                <w:szCs w:val="24"/>
              </w:rPr>
              <w:t>Coos</w:t>
            </w:r>
          </w:p>
        </w:tc>
        <w:tc>
          <w:tcPr>
            <w:tcW w:w="2100" w:type="dxa"/>
            <w:tcBorders>
              <w:top w:val="nil"/>
              <w:left w:val="nil"/>
              <w:bottom w:val="single" w:sz="4" w:space="0" w:color="auto"/>
              <w:right w:val="nil"/>
            </w:tcBorders>
            <w:shd w:val="clear" w:color="auto" w:fill="auto"/>
            <w:noWrap/>
            <w:vAlign w:val="center"/>
            <w:hideMark/>
          </w:tcPr>
          <w:p w14:paraId="4F51632A"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0.027</w:t>
            </w:r>
          </w:p>
        </w:tc>
        <w:tc>
          <w:tcPr>
            <w:tcW w:w="1300" w:type="dxa"/>
            <w:tcBorders>
              <w:top w:val="nil"/>
              <w:left w:val="nil"/>
              <w:bottom w:val="single" w:sz="4" w:space="0" w:color="auto"/>
              <w:right w:val="nil"/>
            </w:tcBorders>
            <w:shd w:val="clear" w:color="auto" w:fill="auto"/>
            <w:noWrap/>
            <w:vAlign w:val="center"/>
            <w:hideMark/>
          </w:tcPr>
          <w:p w14:paraId="005611C3"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0.030</w:t>
            </w:r>
          </w:p>
        </w:tc>
        <w:tc>
          <w:tcPr>
            <w:tcW w:w="1300" w:type="dxa"/>
            <w:tcBorders>
              <w:top w:val="nil"/>
              <w:left w:val="nil"/>
              <w:bottom w:val="single" w:sz="4" w:space="0" w:color="auto"/>
              <w:right w:val="nil"/>
            </w:tcBorders>
            <w:shd w:val="clear" w:color="auto" w:fill="auto"/>
            <w:noWrap/>
            <w:vAlign w:val="center"/>
            <w:hideMark/>
          </w:tcPr>
          <w:p w14:paraId="00F40E9B"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0.041</w:t>
            </w:r>
          </w:p>
        </w:tc>
        <w:tc>
          <w:tcPr>
            <w:tcW w:w="1300" w:type="dxa"/>
            <w:tcBorders>
              <w:top w:val="nil"/>
              <w:left w:val="nil"/>
              <w:bottom w:val="single" w:sz="4" w:space="0" w:color="auto"/>
              <w:right w:val="nil"/>
            </w:tcBorders>
            <w:shd w:val="clear" w:color="auto" w:fill="auto"/>
            <w:noWrap/>
            <w:vAlign w:val="center"/>
            <w:hideMark/>
          </w:tcPr>
          <w:p w14:paraId="2DE0FC98" w14:textId="77777777"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0.033</w:t>
            </w:r>
          </w:p>
        </w:tc>
        <w:tc>
          <w:tcPr>
            <w:tcW w:w="1300" w:type="dxa"/>
            <w:tcBorders>
              <w:top w:val="nil"/>
              <w:left w:val="nil"/>
              <w:bottom w:val="single" w:sz="4" w:space="0" w:color="auto"/>
              <w:right w:val="nil"/>
            </w:tcBorders>
            <w:shd w:val="clear" w:color="auto" w:fill="auto"/>
            <w:noWrap/>
            <w:vAlign w:val="center"/>
            <w:hideMark/>
          </w:tcPr>
          <w:p w14:paraId="2B47227B" w14:textId="417A131C" w:rsidR="00AD4EEA" w:rsidRPr="00AD4EEA" w:rsidRDefault="00AD4EEA" w:rsidP="00AD4EEA">
            <w:pPr>
              <w:spacing w:after="0" w:line="240" w:lineRule="auto"/>
              <w:jc w:val="center"/>
              <w:rPr>
                <w:rFonts w:ascii="Calibri" w:eastAsia="Times New Roman" w:hAnsi="Calibri" w:cs="Calibri"/>
                <w:color w:val="000000"/>
                <w:sz w:val="24"/>
                <w:szCs w:val="24"/>
              </w:rPr>
            </w:pPr>
            <w:r w:rsidRPr="00AD4EEA">
              <w:rPr>
                <w:rFonts w:ascii="Calibri" w:eastAsia="Times New Roman" w:hAnsi="Calibri" w:cs="Calibri"/>
                <w:color w:val="000000"/>
                <w:sz w:val="24"/>
                <w:szCs w:val="24"/>
              </w:rPr>
              <w:t>0.04</w:t>
            </w:r>
            <w:r w:rsidR="00B9370D">
              <w:rPr>
                <w:rFonts w:ascii="Calibri" w:eastAsia="Times New Roman" w:hAnsi="Calibri" w:cs="Calibri"/>
                <w:color w:val="000000"/>
                <w:sz w:val="24"/>
                <w:szCs w:val="24"/>
              </w:rPr>
              <w:t>0</w:t>
            </w:r>
          </w:p>
        </w:tc>
      </w:tr>
    </w:tbl>
    <w:p w14:paraId="0D6CA76D" w14:textId="73808D5F" w:rsidR="00AD4EEA" w:rsidRDefault="00AD4EEA" w:rsidP="00962795">
      <w:pPr>
        <w:rPr>
          <w:sz w:val="24"/>
          <w:szCs w:val="24"/>
        </w:rPr>
      </w:pPr>
    </w:p>
    <w:p w14:paraId="5AB2FF33" w14:textId="1FF51FA5" w:rsidR="00AD4EEA" w:rsidRPr="00962795" w:rsidRDefault="00AD4EEA" w:rsidP="00962795">
      <w:pPr>
        <w:rPr>
          <w:b/>
          <w:bCs/>
          <w:sz w:val="24"/>
          <w:szCs w:val="24"/>
        </w:rPr>
      </w:pPr>
      <w:r>
        <w:rPr>
          <w:b/>
          <w:bCs/>
          <w:sz w:val="24"/>
          <w:szCs w:val="24"/>
        </w:rPr>
        <w:lastRenderedPageBreak/>
        <w:t>Population Genetic Structure</w:t>
      </w:r>
    </w:p>
    <w:p w14:paraId="7FB2B678" w14:textId="060F106F" w:rsidR="00AA7529" w:rsidRDefault="00AD4EEA" w:rsidP="00AD4EEA">
      <w:pPr>
        <w:rPr>
          <w:sz w:val="24"/>
          <w:szCs w:val="24"/>
        </w:rPr>
      </w:pPr>
      <w:r>
        <w:rPr>
          <w:i/>
          <w:iCs/>
          <w:sz w:val="24"/>
          <w:szCs w:val="24"/>
        </w:rPr>
        <w:t xml:space="preserve">PCA and STRUCTURE -- </w:t>
      </w:r>
      <w:r w:rsidRPr="00AD4EEA">
        <w:rPr>
          <w:sz w:val="24"/>
          <w:szCs w:val="24"/>
        </w:rPr>
        <w:t>No principal components of genetic variation were significant using the broken stick model, but visual examination of the scree plot suggested that the first principal component (PC1) may be meaningful (</w:t>
      </w:r>
      <w:r w:rsidR="00BF6FBF">
        <w:rPr>
          <w:sz w:val="24"/>
          <w:szCs w:val="24"/>
        </w:rPr>
        <w:t>S</w:t>
      </w:r>
      <w:r w:rsidRPr="00AD4EEA">
        <w:rPr>
          <w:sz w:val="24"/>
          <w:szCs w:val="24"/>
        </w:rPr>
        <w:t>upplementa</w:t>
      </w:r>
      <w:r w:rsidR="00B9370D">
        <w:rPr>
          <w:sz w:val="24"/>
          <w:szCs w:val="24"/>
        </w:rPr>
        <w:t>l</w:t>
      </w:r>
      <w:r w:rsidRPr="00AD4EEA">
        <w:rPr>
          <w:sz w:val="24"/>
          <w:szCs w:val="24"/>
        </w:rPr>
        <w:t xml:space="preserve"> </w:t>
      </w:r>
      <w:r w:rsidR="00BF6FBF">
        <w:rPr>
          <w:sz w:val="24"/>
          <w:szCs w:val="24"/>
        </w:rPr>
        <w:t>F</w:t>
      </w:r>
      <w:r w:rsidRPr="00AD4EEA">
        <w:rPr>
          <w:sz w:val="24"/>
          <w:szCs w:val="24"/>
        </w:rPr>
        <w:t xml:space="preserve">igure </w:t>
      </w:r>
      <w:r w:rsidR="00B9370D">
        <w:rPr>
          <w:sz w:val="24"/>
          <w:szCs w:val="24"/>
        </w:rPr>
        <w:t>1</w:t>
      </w:r>
      <w:r w:rsidRPr="00AD4EEA">
        <w:rPr>
          <w:sz w:val="24"/>
          <w:szCs w:val="24"/>
        </w:rPr>
        <w:t xml:space="preserve">). PC1 </w:t>
      </w:r>
      <w:r w:rsidR="00BB4EF3">
        <w:rPr>
          <w:sz w:val="24"/>
          <w:szCs w:val="24"/>
        </w:rPr>
        <w:t xml:space="preserve">(2.1% of total variance) </w:t>
      </w:r>
      <w:r w:rsidRPr="00AD4EEA">
        <w:rPr>
          <w:sz w:val="24"/>
          <w:szCs w:val="24"/>
        </w:rPr>
        <w:t xml:space="preserve">largely separates Yaquina basin </w:t>
      </w:r>
      <w:r w:rsidR="00BB4EF3">
        <w:rPr>
          <w:sz w:val="24"/>
          <w:szCs w:val="24"/>
        </w:rPr>
        <w:t>individuals</w:t>
      </w:r>
      <w:r w:rsidRPr="00AD4EEA">
        <w:rPr>
          <w:sz w:val="24"/>
          <w:szCs w:val="24"/>
        </w:rPr>
        <w:t xml:space="preserve"> from all other </w:t>
      </w:r>
      <w:r w:rsidR="00BB4EF3">
        <w:rPr>
          <w:sz w:val="24"/>
          <w:szCs w:val="24"/>
        </w:rPr>
        <w:t>individuals</w:t>
      </w:r>
      <w:r w:rsidRPr="00AD4EEA">
        <w:rPr>
          <w:sz w:val="24"/>
          <w:szCs w:val="24"/>
        </w:rPr>
        <w:t xml:space="preserve">, except the Siletz </w:t>
      </w:r>
      <w:r w:rsidR="00BB4EF3">
        <w:rPr>
          <w:sz w:val="24"/>
          <w:szCs w:val="24"/>
        </w:rPr>
        <w:t>individuals.</w:t>
      </w:r>
      <w:r w:rsidRPr="00AD4EEA">
        <w:rPr>
          <w:sz w:val="24"/>
          <w:szCs w:val="24"/>
        </w:rPr>
        <w:t xml:space="preserve"> </w:t>
      </w:r>
      <w:r w:rsidR="00BB4EF3">
        <w:rPr>
          <w:sz w:val="24"/>
          <w:szCs w:val="24"/>
        </w:rPr>
        <w:t>T</w:t>
      </w:r>
      <w:r w:rsidRPr="00AD4EEA">
        <w:rPr>
          <w:sz w:val="24"/>
          <w:szCs w:val="24"/>
        </w:rPr>
        <w:t xml:space="preserve">wo of </w:t>
      </w:r>
      <w:r w:rsidR="00BB4EF3">
        <w:rPr>
          <w:sz w:val="24"/>
          <w:szCs w:val="24"/>
        </w:rPr>
        <w:t>the Siletz individuals</w:t>
      </w:r>
      <w:r w:rsidRPr="00AD4EEA">
        <w:rPr>
          <w:sz w:val="24"/>
          <w:szCs w:val="24"/>
        </w:rPr>
        <w:t xml:space="preserve"> cluster with the Yaquina </w:t>
      </w:r>
      <w:r w:rsidR="00BB4EF3">
        <w:rPr>
          <w:sz w:val="24"/>
          <w:szCs w:val="24"/>
        </w:rPr>
        <w:t>individuals</w:t>
      </w:r>
      <w:r w:rsidRPr="00AD4EEA">
        <w:rPr>
          <w:sz w:val="24"/>
          <w:szCs w:val="24"/>
        </w:rPr>
        <w:t xml:space="preserve"> along PC1 w</w:t>
      </w:r>
      <w:r w:rsidR="00BB4EF3">
        <w:rPr>
          <w:sz w:val="24"/>
          <w:szCs w:val="24"/>
        </w:rPr>
        <w:t>hile</w:t>
      </w:r>
      <w:r w:rsidRPr="00AD4EEA">
        <w:rPr>
          <w:sz w:val="24"/>
          <w:szCs w:val="24"/>
        </w:rPr>
        <w:t xml:space="preserve"> the third </w:t>
      </w:r>
      <w:r w:rsidR="0066504B">
        <w:rPr>
          <w:sz w:val="24"/>
          <w:szCs w:val="24"/>
        </w:rPr>
        <w:t>falls into the second cluster with</w:t>
      </w:r>
      <w:r w:rsidRPr="00AD4EEA">
        <w:rPr>
          <w:sz w:val="24"/>
          <w:szCs w:val="24"/>
        </w:rPr>
        <w:t xml:space="preserve"> all other </w:t>
      </w:r>
      <w:r w:rsidR="00BB4EF3">
        <w:rPr>
          <w:sz w:val="24"/>
          <w:szCs w:val="24"/>
        </w:rPr>
        <w:t>individuals</w:t>
      </w:r>
      <w:r w:rsidRPr="00AD4EEA">
        <w:rPr>
          <w:sz w:val="24"/>
          <w:szCs w:val="24"/>
        </w:rPr>
        <w:t xml:space="preserve"> (</w:t>
      </w:r>
      <w:r w:rsidR="00BF6FBF">
        <w:rPr>
          <w:sz w:val="24"/>
          <w:szCs w:val="24"/>
        </w:rPr>
        <w:t>F</w:t>
      </w:r>
      <w:r w:rsidRPr="00AD4EEA">
        <w:rPr>
          <w:sz w:val="24"/>
          <w:szCs w:val="24"/>
        </w:rPr>
        <w:t xml:space="preserve">igure </w:t>
      </w:r>
      <w:r>
        <w:rPr>
          <w:sz w:val="24"/>
          <w:szCs w:val="24"/>
        </w:rPr>
        <w:t>4</w:t>
      </w:r>
      <w:r w:rsidRPr="00AD4EEA">
        <w:rPr>
          <w:sz w:val="24"/>
          <w:szCs w:val="24"/>
        </w:rPr>
        <w:t xml:space="preserve">). We did not observe any differences between Kilchis </w:t>
      </w:r>
      <w:r w:rsidR="00BF6FBF">
        <w:rPr>
          <w:sz w:val="24"/>
          <w:szCs w:val="24"/>
        </w:rPr>
        <w:t xml:space="preserve">River </w:t>
      </w:r>
      <w:r w:rsidRPr="00AD4EEA">
        <w:rPr>
          <w:sz w:val="24"/>
          <w:szCs w:val="24"/>
        </w:rPr>
        <w:t xml:space="preserve">and Miami River samples in the PCA, nor were we able to identify any structure using a PCA conducted only on Kilchis and Miami </w:t>
      </w:r>
      <w:r w:rsidR="00BF6FBF">
        <w:rPr>
          <w:sz w:val="24"/>
          <w:szCs w:val="24"/>
        </w:rPr>
        <w:t>R</w:t>
      </w:r>
      <w:r w:rsidRPr="00AD4EEA">
        <w:rPr>
          <w:sz w:val="24"/>
          <w:szCs w:val="24"/>
        </w:rPr>
        <w:t>ivers</w:t>
      </w:r>
      <w:r w:rsidR="0068484D">
        <w:rPr>
          <w:sz w:val="24"/>
          <w:szCs w:val="24"/>
        </w:rPr>
        <w:t xml:space="preserve"> </w:t>
      </w:r>
      <w:r w:rsidR="0068484D" w:rsidRPr="00AD4EEA">
        <w:rPr>
          <w:sz w:val="24"/>
          <w:szCs w:val="24"/>
        </w:rPr>
        <w:t>(</w:t>
      </w:r>
      <w:r w:rsidR="00BF6FBF">
        <w:rPr>
          <w:sz w:val="24"/>
          <w:szCs w:val="24"/>
        </w:rPr>
        <w:t>S</w:t>
      </w:r>
      <w:r w:rsidR="0068484D" w:rsidRPr="00AD4EEA">
        <w:rPr>
          <w:sz w:val="24"/>
          <w:szCs w:val="24"/>
        </w:rPr>
        <w:t>upplementa</w:t>
      </w:r>
      <w:r w:rsidR="0068484D">
        <w:rPr>
          <w:sz w:val="24"/>
          <w:szCs w:val="24"/>
        </w:rPr>
        <w:t>l</w:t>
      </w:r>
      <w:r w:rsidR="0068484D" w:rsidRPr="00AD4EEA">
        <w:rPr>
          <w:sz w:val="24"/>
          <w:szCs w:val="24"/>
        </w:rPr>
        <w:t xml:space="preserve"> </w:t>
      </w:r>
      <w:r w:rsidR="00BF6FBF">
        <w:rPr>
          <w:sz w:val="24"/>
          <w:szCs w:val="24"/>
        </w:rPr>
        <w:t>F</w:t>
      </w:r>
      <w:r w:rsidR="0068484D" w:rsidRPr="00AD4EEA">
        <w:rPr>
          <w:sz w:val="24"/>
          <w:szCs w:val="24"/>
        </w:rPr>
        <w:t xml:space="preserve">igure </w:t>
      </w:r>
      <w:r w:rsidR="0068484D">
        <w:rPr>
          <w:sz w:val="24"/>
          <w:szCs w:val="24"/>
        </w:rPr>
        <w:t>2</w:t>
      </w:r>
      <w:r w:rsidR="0068484D" w:rsidRPr="00AD4EEA">
        <w:rPr>
          <w:sz w:val="24"/>
          <w:szCs w:val="24"/>
        </w:rPr>
        <w:t>).</w:t>
      </w:r>
    </w:p>
    <w:p w14:paraId="05618522" w14:textId="51E2D11C" w:rsidR="00AD4EEA" w:rsidRDefault="00147DB0" w:rsidP="00AD4EEA">
      <w:pPr>
        <w:spacing w:after="0"/>
        <w:rPr>
          <w:sz w:val="24"/>
          <w:szCs w:val="24"/>
        </w:rPr>
      </w:pPr>
      <w:r>
        <w:rPr>
          <w:noProof/>
          <w:sz w:val="24"/>
          <w:szCs w:val="24"/>
        </w:rPr>
        <w:drawing>
          <wp:inline distT="0" distB="0" distL="0" distR="0" wp14:anchorId="057D042E" wp14:editId="56821F18">
            <wp:extent cx="5193792" cy="3691143"/>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206455" cy="3700142"/>
                    </a:xfrm>
                    <a:prstGeom prst="rect">
                      <a:avLst/>
                    </a:prstGeom>
                  </pic:spPr>
                </pic:pic>
              </a:graphicData>
            </a:graphic>
          </wp:inline>
        </w:drawing>
      </w:r>
    </w:p>
    <w:p w14:paraId="647AF129" w14:textId="7670261E" w:rsidR="0068484D" w:rsidRPr="0019344F" w:rsidRDefault="00AD4EEA" w:rsidP="00AD4EEA">
      <w:r w:rsidRPr="00AA7529">
        <w:t>Figure 4</w:t>
      </w:r>
      <w:r w:rsidR="00433D09" w:rsidRPr="00AA7529">
        <w:t>:</w:t>
      </w:r>
      <w:r w:rsidRPr="00AA7529">
        <w:t xml:space="preserve"> PCA of genetic variation among individuals</w:t>
      </w:r>
      <w:r w:rsidR="00433D09" w:rsidRPr="00AA7529">
        <w:t>, colored by basin.</w:t>
      </w:r>
      <w:r w:rsidR="0068484D" w:rsidRPr="00AA7529">
        <w:t xml:space="preserve"> Basins are ordered from north to south.</w:t>
      </w:r>
      <w:r w:rsidR="00433D09" w:rsidRPr="00AA7529">
        <w:t xml:space="preserve"> Scree</w:t>
      </w:r>
      <w:r w:rsidR="003149A0">
        <w:t xml:space="preserve"> </w:t>
      </w:r>
      <w:r w:rsidR="00433D09" w:rsidRPr="00AA7529">
        <w:t>plot</w:t>
      </w:r>
      <w:r w:rsidR="00A97BD7" w:rsidRPr="00AA7529">
        <w:t xml:space="preserve"> of first eight eigenvalues</w:t>
      </w:r>
      <w:r w:rsidR="00433D09" w:rsidRPr="00AA7529">
        <w:t xml:space="preserve"> presented as </w:t>
      </w:r>
      <w:r w:rsidR="00A97BD7" w:rsidRPr="00AA7529">
        <w:t>bottom</w:t>
      </w:r>
      <w:r w:rsidR="00433D09" w:rsidRPr="00AA7529">
        <w:t xml:space="preserve"> left inset. </w:t>
      </w:r>
      <w:r w:rsidR="004867F6" w:rsidRPr="00AA7529">
        <w:t>95% c</w:t>
      </w:r>
      <w:r w:rsidR="00433D09" w:rsidRPr="00AA7529">
        <w:t xml:space="preserve">onfidence ellipses are drawn for basins with sample size greater than three.  </w:t>
      </w:r>
    </w:p>
    <w:p w14:paraId="516E7E0F" w14:textId="211067E7" w:rsidR="00AD4EEA" w:rsidRDefault="00AD4EEA" w:rsidP="00AD4EEA">
      <w:pPr>
        <w:rPr>
          <w:sz w:val="24"/>
          <w:szCs w:val="24"/>
        </w:rPr>
      </w:pPr>
      <w:r w:rsidRPr="00AD4EEA">
        <w:rPr>
          <w:sz w:val="24"/>
          <w:szCs w:val="24"/>
        </w:rPr>
        <w:t xml:space="preserve">We removed </w:t>
      </w:r>
      <w:r w:rsidR="00BF6FBF">
        <w:rPr>
          <w:sz w:val="24"/>
          <w:szCs w:val="24"/>
        </w:rPr>
        <w:t>seven</w:t>
      </w:r>
      <w:r w:rsidRPr="00AD4EEA">
        <w:rPr>
          <w:sz w:val="24"/>
          <w:szCs w:val="24"/>
        </w:rPr>
        <w:t xml:space="preserve"> markers that demonstrated significant LD with other markers in the data and used this LD-thinned dataset to run STRUCTURE (</w:t>
      </w:r>
      <w:r w:rsidR="00BF6FBF">
        <w:rPr>
          <w:sz w:val="24"/>
          <w:szCs w:val="24"/>
        </w:rPr>
        <w:t>F</w:t>
      </w:r>
      <w:r w:rsidRPr="00AD4EEA">
        <w:rPr>
          <w:sz w:val="24"/>
          <w:szCs w:val="24"/>
        </w:rPr>
        <w:t xml:space="preserve">igure </w:t>
      </w:r>
      <w:r>
        <w:rPr>
          <w:sz w:val="24"/>
          <w:szCs w:val="24"/>
        </w:rPr>
        <w:t>5</w:t>
      </w:r>
      <w:r w:rsidRPr="00AD4EEA">
        <w:rPr>
          <w:sz w:val="24"/>
          <w:szCs w:val="24"/>
        </w:rPr>
        <w:t xml:space="preserve">). Best </w:t>
      </w:r>
      <w:r w:rsidRPr="00AD4EEA">
        <w:rPr>
          <w:i/>
          <w:iCs/>
          <w:sz w:val="24"/>
          <w:szCs w:val="24"/>
        </w:rPr>
        <w:t>K</w:t>
      </w:r>
      <w:r w:rsidRPr="00AD4EEA">
        <w:rPr>
          <w:sz w:val="24"/>
          <w:szCs w:val="24"/>
        </w:rPr>
        <w:t xml:space="preserve"> was 2 according to the Evanno (delta </w:t>
      </w:r>
      <w:r w:rsidRPr="00AD4EEA">
        <w:rPr>
          <w:i/>
          <w:iCs/>
          <w:sz w:val="24"/>
          <w:szCs w:val="24"/>
        </w:rPr>
        <w:t>K</w:t>
      </w:r>
      <w:r w:rsidRPr="00AD4EEA">
        <w:rPr>
          <w:sz w:val="24"/>
          <w:szCs w:val="24"/>
        </w:rPr>
        <w:t xml:space="preserve">) method, however given the level of differentiation and number of markers, we considered all </w:t>
      </w:r>
      <w:r w:rsidRPr="00AD4EEA">
        <w:rPr>
          <w:i/>
          <w:iCs/>
          <w:sz w:val="24"/>
          <w:szCs w:val="24"/>
        </w:rPr>
        <w:t>K</w:t>
      </w:r>
      <w:r w:rsidRPr="00AD4EEA">
        <w:rPr>
          <w:sz w:val="24"/>
          <w:szCs w:val="24"/>
        </w:rPr>
        <w:t xml:space="preserve">. The most salient pattern we observed in the STRUCTURE results was the presence of an ancestry cluster across all </w:t>
      </w:r>
      <w:r w:rsidRPr="00AD4EEA">
        <w:rPr>
          <w:i/>
          <w:iCs/>
          <w:sz w:val="24"/>
          <w:szCs w:val="24"/>
        </w:rPr>
        <w:t>K</w:t>
      </w:r>
      <w:r w:rsidRPr="00AD4EEA">
        <w:rPr>
          <w:sz w:val="24"/>
          <w:szCs w:val="24"/>
        </w:rPr>
        <w:t xml:space="preserve"> that composed a major proportion of modeled ancestry in most Yaquina and two of three Siletz samples, but only a minor proportion of modeled ancestry in all other basins. However, </w:t>
      </w:r>
      <w:r w:rsidR="00140D9D">
        <w:rPr>
          <w:sz w:val="24"/>
          <w:szCs w:val="24"/>
        </w:rPr>
        <w:t xml:space="preserve">no individuals derived all of their ancestry from </w:t>
      </w:r>
      <w:r w:rsidR="00140D9D">
        <w:rPr>
          <w:sz w:val="24"/>
          <w:szCs w:val="24"/>
        </w:rPr>
        <w:lastRenderedPageBreak/>
        <w:t xml:space="preserve">a single cluster and there was </w:t>
      </w:r>
      <w:r w:rsidRPr="00AD4EEA">
        <w:rPr>
          <w:sz w:val="24"/>
          <w:szCs w:val="24"/>
        </w:rPr>
        <w:t xml:space="preserve">high variance </w:t>
      </w:r>
      <w:r w:rsidR="00140D9D">
        <w:rPr>
          <w:sz w:val="24"/>
          <w:szCs w:val="24"/>
        </w:rPr>
        <w:t>in ancestry proportions</w:t>
      </w:r>
      <w:r w:rsidRPr="00AD4EEA">
        <w:rPr>
          <w:sz w:val="24"/>
          <w:szCs w:val="24"/>
        </w:rPr>
        <w:t xml:space="preserve"> within all basins</w:t>
      </w:r>
      <w:r w:rsidR="00140D9D">
        <w:rPr>
          <w:sz w:val="24"/>
          <w:szCs w:val="24"/>
        </w:rPr>
        <w:t>, suggestive of limited structure or high admixture</w:t>
      </w:r>
      <w:r w:rsidRPr="00AD4EEA">
        <w:rPr>
          <w:sz w:val="24"/>
          <w:szCs w:val="24"/>
        </w:rPr>
        <w:t xml:space="preserve">. </w:t>
      </w:r>
    </w:p>
    <w:p w14:paraId="71FFE283" w14:textId="74C8C0FC" w:rsidR="00433D09" w:rsidRDefault="00433D09" w:rsidP="00433D09">
      <w:pPr>
        <w:spacing w:after="0"/>
        <w:rPr>
          <w:sz w:val="24"/>
          <w:szCs w:val="24"/>
        </w:rPr>
      </w:pPr>
    </w:p>
    <w:p w14:paraId="7809F1C6" w14:textId="433F01BE" w:rsidR="002519B3" w:rsidRDefault="00275B77" w:rsidP="00433D09">
      <w:pPr>
        <w:spacing w:after="0"/>
        <w:rPr>
          <w:sz w:val="24"/>
          <w:szCs w:val="24"/>
        </w:rPr>
      </w:pPr>
      <w:r>
        <w:rPr>
          <w:noProof/>
          <w:sz w:val="24"/>
          <w:szCs w:val="24"/>
        </w:rPr>
        <w:drawing>
          <wp:inline distT="0" distB="0" distL="0" distR="0" wp14:anchorId="6332A047" wp14:editId="40E8D05F">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5561965"/>
                    </a:xfrm>
                    <a:prstGeom prst="rect">
                      <a:avLst/>
                    </a:prstGeom>
                  </pic:spPr>
                </pic:pic>
              </a:graphicData>
            </a:graphic>
          </wp:inline>
        </w:drawing>
      </w:r>
    </w:p>
    <w:p w14:paraId="2FA2DA49" w14:textId="2696A603" w:rsidR="00433D09" w:rsidRPr="00433D09" w:rsidRDefault="00433D09" w:rsidP="00AD4EEA">
      <w:r>
        <w:t>Figure 5</w:t>
      </w:r>
      <w:r w:rsidR="00BF6FBF">
        <w:t>.</w:t>
      </w:r>
      <w:r>
        <w:t xml:space="preserve"> </w:t>
      </w:r>
      <w:r w:rsidRPr="00C4793D">
        <w:rPr>
          <w:rFonts w:cstheme="minorHAnsi"/>
        </w:rPr>
        <w:t>STRUCTURE plots</w:t>
      </w:r>
      <w:r>
        <w:rPr>
          <w:rFonts w:cstheme="minorHAnsi"/>
          <w:b/>
          <w:bCs/>
        </w:rPr>
        <w:t xml:space="preserve"> </w:t>
      </w:r>
      <w:r>
        <w:rPr>
          <w:rFonts w:cstheme="minorHAnsi"/>
        </w:rPr>
        <w:t xml:space="preserve">for K = 2 </w:t>
      </w:r>
      <w:r w:rsidR="00BF6FBF">
        <w:rPr>
          <w:rFonts w:cstheme="minorHAnsi"/>
        </w:rPr>
        <w:t>(top) to K = 6 (bottom)</w:t>
      </w:r>
      <w:r>
        <w:rPr>
          <w:rFonts w:cstheme="minorHAnsi"/>
        </w:rPr>
        <w:t>.</w:t>
      </w:r>
    </w:p>
    <w:p w14:paraId="7629D125" w14:textId="3BDC26C2" w:rsidR="00AD4EEA" w:rsidRDefault="00AD4EEA" w:rsidP="00AD4EEA">
      <w:pPr>
        <w:rPr>
          <w:sz w:val="24"/>
          <w:szCs w:val="24"/>
        </w:rPr>
      </w:pPr>
      <w:r w:rsidRPr="00AD4EEA">
        <w:rPr>
          <w:i/>
          <w:iCs/>
          <w:sz w:val="24"/>
          <w:szCs w:val="24"/>
        </w:rPr>
        <w:t>Spatial Analyse</w:t>
      </w:r>
      <w:r>
        <w:rPr>
          <w:i/>
          <w:iCs/>
          <w:sz w:val="24"/>
          <w:szCs w:val="24"/>
        </w:rPr>
        <w:t xml:space="preserve">s -- </w:t>
      </w:r>
      <w:r w:rsidRPr="00AD4EEA">
        <w:rPr>
          <w:sz w:val="24"/>
          <w:szCs w:val="24"/>
        </w:rPr>
        <w:t xml:space="preserve">We found evidence of spatial autocorrelation of genetic variation consistent with a pattern of IBD among samples. The </w:t>
      </w:r>
      <w:r w:rsidR="00BF6FBF">
        <w:rPr>
          <w:sz w:val="24"/>
          <w:szCs w:val="24"/>
        </w:rPr>
        <w:t>M</w:t>
      </w:r>
      <w:r w:rsidRPr="00AD4EEA">
        <w:rPr>
          <w:sz w:val="24"/>
          <w:szCs w:val="24"/>
        </w:rPr>
        <w:t>antel test between linearized F</w:t>
      </w:r>
      <w:r w:rsidRPr="00AD4EEA">
        <w:rPr>
          <w:sz w:val="24"/>
          <w:szCs w:val="24"/>
          <w:vertAlign w:val="subscript"/>
        </w:rPr>
        <w:t>ST</w:t>
      </w:r>
      <w:r w:rsidRPr="00AD4EEA">
        <w:rPr>
          <w:sz w:val="24"/>
          <w:szCs w:val="24"/>
        </w:rPr>
        <w:t xml:space="preserve"> and alongshore distance </w:t>
      </w:r>
      <w:r w:rsidR="002077B8">
        <w:rPr>
          <w:sz w:val="24"/>
          <w:szCs w:val="24"/>
        </w:rPr>
        <w:t xml:space="preserve">(km) </w:t>
      </w:r>
      <w:r w:rsidRPr="00AD4EEA">
        <w:rPr>
          <w:sz w:val="24"/>
          <w:szCs w:val="24"/>
        </w:rPr>
        <w:t>between sampling sites was significant and highly explanatory (</w:t>
      </w:r>
      <w:r w:rsidR="00BF6FBF">
        <w:rPr>
          <w:sz w:val="24"/>
          <w:szCs w:val="24"/>
        </w:rPr>
        <w:t>F</w:t>
      </w:r>
      <w:r w:rsidRPr="00AD4EEA">
        <w:rPr>
          <w:sz w:val="24"/>
          <w:szCs w:val="24"/>
        </w:rPr>
        <w:t xml:space="preserve">igure </w:t>
      </w:r>
      <w:r>
        <w:rPr>
          <w:sz w:val="24"/>
          <w:szCs w:val="24"/>
        </w:rPr>
        <w:t>6</w:t>
      </w:r>
      <w:r w:rsidRPr="00AD4EEA">
        <w:rPr>
          <w:sz w:val="24"/>
          <w:szCs w:val="24"/>
        </w:rPr>
        <w:t>, p = 0.04, Mantel r-statistic = 0.5</w:t>
      </w:r>
      <w:r w:rsidR="002519B3">
        <w:rPr>
          <w:sz w:val="24"/>
          <w:szCs w:val="24"/>
        </w:rPr>
        <w:t>5</w:t>
      </w:r>
      <w:r w:rsidRPr="00AD4EEA">
        <w:rPr>
          <w:sz w:val="24"/>
          <w:szCs w:val="24"/>
        </w:rPr>
        <w:t>). We identified two dbMEMs that captured spatial autocorrelation (Moran’s I &gt; 0) and both dbMEMs were significant after permutation (p = 0.001, 999 permutations). The first dbMEM describes the broadest range pattern of autocorrelation and largely separates Coos River samples from all other samples (</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2519B3">
        <w:rPr>
          <w:sz w:val="24"/>
          <w:szCs w:val="24"/>
        </w:rPr>
        <w:t>3</w:t>
      </w:r>
      <w:r w:rsidRPr="00AD4EEA">
        <w:rPr>
          <w:sz w:val="24"/>
          <w:szCs w:val="24"/>
        </w:rPr>
        <w:t xml:space="preserve">a). The second dbMEM captures finer scale autocorrelation among the remaining samples, </w:t>
      </w:r>
      <w:r w:rsidRPr="00AD4EEA">
        <w:rPr>
          <w:sz w:val="24"/>
          <w:szCs w:val="24"/>
        </w:rPr>
        <w:lastRenderedPageBreak/>
        <w:t>(</w:t>
      </w:r>
      <w:r w:rsidR="00BF6FBF">
        <w:rPr>
          <w:sz w:val="24"/>
          <w:szCs w:val="24"/>
        </w:rPr>
        <w:t>S</w:t>
      </w:r>
      <w:r w:rsidRPr="00AD4EEA">
        <w:rPr>
          <w:sz w:val="24"/>
          <w:szCs w:val="24"/>
        </w:rPr>
        <w:t xml:space="preserve">upplemental </w:t>
      </w:r>
      <w:r w:rsidR="00BF6FBF">
        <w:rPr>
          <w:sz w:val="24"/>
          <w:szCs w:val="24"/>
        </w:rPr>
        <w:t>F</w:t>
      </w:r>
      <w:r w:rsidRPr="00AD4EEA">
        <w:rPr>
          <w:sz w:val="24"/>
          <w:szCs w:val="24"/>
        </w:rPr>
        <w:t xml:space="preserve">igure </w:t>
      </w:r>
      <w:r w:rsidR="000D5956">
        <w:rPr>
          <w:sz w:val="24"/>
          <w:szCs w:val="24"/>
        </w:rPr>
        <w:t>3</w:t>
      </w:r>
      <w:r w:rsidRPr="00AD4EEA">
        <w:rPr>
          <w:sz w:val="24"/>
          <w:szCs w:val="24"/>
        </w:rPr>
        <w:t xml:space="preserve">b). RDA results are summarized in </w:t>
      </w:r>
      <w:r w:rsidR="00BF6FBF">
        <w:rPr>
          <w:sz w:val="24"/>
          <w:szCs w:val="24"/>
        </w:rPr>
        <w:t>F</w:t>
      </w:r>
      <w:r w:rsidRPr="00AD4EEA">
        <w:rPr>
          <w:sz w:val="24"/>
          <w:szCs w:val="24"/>
        </w:rPr>
        <w:t xml:space="preserve">igure </w:t>
      </w:r>
      <w:r w:rsidR="00433D09">
        <w:rPr>
          <w:sz w:val="24"/>
          <w:szCs w:val="24"/>
        </w:rPr>
        <w:t>7</w:t>
      </w:r>
      <w:r w:rsidRPr="00AD4EEA">
        <w:rPr>
          <w:sz w:val="24"/>
          <w:szCs w:val="24"/>
        </w:rPr>
        <w:t>. The global model with both dbMEMs was significant (p = 0.001, 999 permutations) and we retained both dbMEMs after variable selection. Both RDA axes were significant (FDR-adjusted p-value = 0.002) and collectively RDAs constrained 1.</w:t>
      </w:r>
      <w:r w:rsidR="000D5956">
        <w:rPr>
          <w:sz w:val="24"/>
          <w:szCs w:val="24"/>
        </w:rPr>
        <w:t>76</w:t>
      </w:r>
      <w:r w:rsidRPr="00AD4EEA">
        <w:rPr>
          <w:sz w:val="24"/>
          <w:szCs w:val="24"/>
        </w:rPr>
        <w:t>% of variance. Given that the global F</w:t>
      </w:r>
      <w:r w:rsidRPr="00AD4EEA">
        <w:rPr>
          <w:sz w:val="24"/>
          <w:szCs w:val="24"/>
          <w:vertAlign w:val="subscript"/>
        </w:rPr>
        <w:t>ST</w:t>
      </w:r>
      <w:r w:rsidRPr="00AD4EEA">
        <w:rPr>
          <w:sz w:val="24"/>
          <w:szCs w:val="24"/>
        </w:rPr>
        <w:t xml:space="preserve"> in the dataset was </w:t>
      </w:r>
      <w:r w:rsidRPr="00231DEA">
        <w:rPr>
          <w:sz w:val="24"/>
          <w:szCs w:val="24"/>
        </w:rPr>
        <w:t>0.020</w:t>
      </w:r>
      <w:r w:rsidR="000D5956" w:rsidRPr="00231DEA">
        <w:rPr>
          <w:sz w:val="24"/>
          <w:szCs w:val="24"/>
        </w:rPr>
        <w:t>3</w:t>
      </w:r>
      <w:r w:rsidRPr="00231DEA">
        <w:rPr>
          <w:sz w:val="24"/>
          <w:szCs w:val="24"/>
        </w:rPr>
        <w:t>, this</w:t>
      </w:r>
      <w:r w:rsidRPr="00AD4EEA">
        <w:rPr>
          <w:sz w:val="24"/>
          <w:szCs w:val="24"/>
        </w:rPr>
        <w:t xml:space="preserve"> means we can explain up to ~</w:t>
      </w:r>
      <w:r w:rsidR="000D5956">
        <w:rPr>
          <w:sz w:val="24"/>
          <w:szCs w:val="24"/>
        </w:rPr>
        <w:t>87</w:t>
      </w:r>
      <w:r w:rsidRPr="00AD4EEA">
        <w:rPr>
          <w:sz w:val="24"/>
          <w:szCs w:val="24"/>
        </w:rPr>
        <w:t xml:space="preserve">% of among </w:t>
      </w:r>
      <w:r w:rsidR="00140D9D">
        <w:rPr>
          <w:sz w:val="24"/>
          <w:szCs w:val="24"/>
        </w:rPr>
        <w:t>basin</w:t>
      </w:r>
      <w:r w:rsidRPr="00AD4EEA">
        <w:rPr>
          <w:sz w:val="24"/>
          <w:szCs w:val="24"/>
        </w:rPr>
        <w:t xml:space="preserve"> genetic variation as spatial autocorrelation among samples. The primary axis of constrained variation (RDA1, 1.</w:t>
      </w:r>
      <w:r w:rsidR="000D5956">
        <w:rPr>
          <w:sz w:val="24"/>
          <w:szCs w:val="24"/>
        </w:rPr>
        <w:t>0</w:t>
      </w:r>
      <w:r w:rsidRPr="00AD4EEA">
        <w:rPr>
          <w:sz w:val="24"/>
          <w:szCs w:val="24"/>
        </w:rPr>
        <w:t>% of total variance) was driven by dbMEM2 which largely captures distance away from Yaquina. The second axis (RDA2, 0.7% of total variance) was driven mostly by dbMEM1 and separates Coos Bay samples from all others.</w:t>
      </w:r>
    </w:p>
    <w:p w14:paraId="0EA9E10A" w14:textId="6621D98F" w:rsidR="00433D09" w:rsidRDefault="001E40C6" w:rsidP="009666E0">
      <w:pPr>
        <w:spacing w:after="0"/>
        <w:rPr>
          <w:i/>
          <w:iCs/>
          <w:sz w:val="24"/>
          <w:szCs w:val="24"/>
        </w:rPr>
      </w:pPr>
      <w:r w:rsidRPr="001E40C6">
        <w:rPr>
          <w:i/>
          <w:iCs/>
          <w:noProof/>
          <w:sz w:val="24"/>
          <w:szCs w:val="24"/>
        </w:rPr>
        <w:drawing>
          <wp:inline distT="0" distB="0" distL="0" distR="0" wp14:anchorId="3BA42BED" wp14:editId="60367E9E">
            <wp:extent cx="5442012" cy="3130620"/>
            <wp:effectExtent l="0" t="0" r="0" b="635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6"/>
                    <a:stretch>
                      <a:fillRect/>
                    </a:stretch>
                  </pic:blipFill>
                  <pic:spPr>
                    <a:xfrm>
                      <a:off x="0" y="0"/>
                      <a:ext cx="5455224" cy="3138220"/>
                    </a:xfrm>
                    <a:prstGeom prst="rect">
                      <a:avLst/>
                    </a:prstGeom>
                  </pic:spPr>
                </pic:pic>
              </a:graphicData>
            </a:graphic>
          </wp:inline>
        </w:drawing>
      </w:r>
    </w:p>
    <w:p w14:paraId="3E286356" w14:textId="65307BCB" w:rsidR="00433D09" w:rsidRDefault="00433D09" w:rsidP="00AD4EEA">
      <w:pPr>
        <w:rPr>
          <w:rFonts w:cstheme="minorHAnsi"/>
        </w:rPr>
      </w:pPr>
      <w:r>
        <w:t>Figure 6</w:t>
      </w:r>
      <w:r w:rsidR="00BF6FBF">
        <w:t>.</w:t>
      </w:r>
      <w:r>
        <w:t xml:space="preserve"> </w:t>
      </w:r>
      <w:r>
        <w:rPr>
          <w:rFonts w:cstheme="minorHAnsi"/>
        </w:rPr>
        <w:t xml:space="preserve">Isolation-by-distance plot. Alongshore distance </w:t>
      </w:r>
      <w:r w:rsidR="005B008C">
        <w:rPr>
          <w:rFonts w:cstheme="minorHAnsi"/>
        </w:rPr>
        <w:t xml:space="preserve">(km) </w:t>
      </w:r>
      <w:r>
        <w:rPr>
          <w:rFonts w:cstheme="minorHAnsi"/>
        </w:rPr>
        <w:t xml:space="preserve">(constrained by a 20m isobath) between </w:t>
      </w:r>
      <w:r w:rsidR="002F5FDE">
        <w:rPr>
          <w:rFonts w:cstheme="minorHAnsi"/>
        </w:rPr>
        <w:t>sampling locations</w:t>
      </w:r>
      <w:r>
        <w:rPr>
          <w:rFonts w:cstheme="minorHAnsi"/>
        </w:rPr>
        <w:t>, and genetic distance presented as linearized F</w:t>
      </w:r>
      <w:r w:rsidRPr="00C67B4F">
        <w:rPr>
          <w:rFonts w:cstheme="minorHAnsi"/>
          <w:vertAlign w:val="subscript"/>
        </w:rPr>
        <w:t>ST</w:t>
      </w:r>
      <w:r>
        <w:rPr>
          <w:rFonts w:cstheme="minorHAnsi"/>
          <w:b/>
          <w:bCs/>
        </w:rPr>
        <w:t xml:space="preserve"> </w:t>
      </w:r>
      <w:r>
        <w:rPr>
          <w:rFonts w:cstheme="minorHAnsi"/>
        </w:rPr>
        <w:t>(F</w:t>
      </w:r>
      <w:r w:rsidRPr="00C67B4F">
        <w:rPr>
          <w:rFonts w:cstheme="minorHAnsi"/>
          <w:vertAlign w:val="subscript"/>
        </w:rPr>
        <w:t>ST</w:t>
      </w:r>
      <w:r>
        <w:rPr>
          <w:rFonts w:cstheme="minorHAnsi"/>
        </w:rPr>
        <w:t xml:space="preserve"> /(1-</w:t>
      </w:r>
      <w:r w:rsidRPr="00C67B4F">
        <w:rPr>
          <w:rFonts w:cstheme="minorHAnsi"/>
        </w:rPr>
        <w:t xml:space="preserve"> </w:t>
      </w:r>
      <w:r>
        <w:rPr>
          <w:rFonts w:cstheme="minorHAnsi"/>
        </w:rPr>
        <w:t>F</w:t>
      </w:r>
      <w:r w:rsidRPr="00C67B4F">
        <w:rPr>
          <w:rFonts w:cstheme="minorHAnsi"/>
          <w:vertAlign w:val="subscript"/>
        </w:rPr>
        <w:t>ST</w:t>
      </w:r>
      <w:r>
        <w:rPr>
          <w:rFonts w:cstheme="minorHAnsi"/>
        </w:rPr>
        <w:t xml:space="preserve">)). </w:t>
      </w:r>
    </w:p>
    <w:p w14:paraId="267D80E8" w14:textId="7FB3AA08" w:rsidR="00433D09" w:rsidRDefault="00433D09" w:rsidP="00AD4EEA">
      <w:pPr>
        <w:rPr>
          <w:rFonts w:cstheme="minorHAnsi"/>
        </w:rPr>
      </w:pPr>
    </w:p>
    <w:p w14:paraId="2A8EF94E" w14:textId="4E2789FC" w:rsidR="00433D09" w:rsidRDefault="00433D09" w:rsidP="00AD4EEA">
      <w:pPr>
        <w:rPr>
          <w:rFonts w:cstheme="minorHAnsi"/>
        </w:rPr>
      </w:pPr>
    </w:p>
    <w:p w14:paraId="6575A741" w14:textId="3DF0FDDA" w:rsidR="00DA51AF" w:rsidRDefault="001710FF" w:rsidP="00AD4EEA">
      <w:r>
        <w:rPr>
          <w:noProof/>
        </w:rPr>
        <w:lastRenderedPageBreak/>
        <w:drawing>
          <wp:inline distT="0" distB="0" distL="0" distR="0" wp14:anchorId="61476F88" wp14:editId="6B1B966C">
            <wp:extent cx="5943600" cy="363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218F09B9" w14:textId="7444E858" w:rsidR="00AA7529" w:rsidRDefault="00433D09" w:rsidP="00AA7529">
      <w:r>
        <w:t>Figure</w:t>
      </w:r>
      <w:r w:rsidR="002077B8">
        <w:t xml:space="preserve"> 7. </w:t>
      </w:r>
      <w:r>
        <w:t xml:space="preserve">RDA biplot showing individual scores along the first two redundant axes and explanatory variable (dbMEMs). Points are colored by sampling location basin. </w:t>
      </w:r>
      <w:r w:rsidR="004867F6">
        <w:t xml:space="preserve">95% confidence ellipses are drawn for basins with sample size greater than three. </w:t>
      </w:r>
      <w:r>
        <w:t>Perpendicular</w:t>
      </w:r>
      <w:r w:rsidRPr="00436ED0">
        <w:t xml:space="preserve"> projections of </w:t>
      </w:r>
      <w:r>
        <w:t>individual</w:t>
      </w:r>
      <w:r w:rsidRPr="00436ED0">
        <w:t xml:space="preserve"> points onto </w:t>
      </w:r>
      <w:r>
        <w:t>red arrows</w:t>
      </w:r>
      <w:r w:rsidRPr="00436ED0">
        <w:t xml:space="preserve"> represent </w:t>
      </w:r>
      <w:r>
        <w:t>explanatory variable</w:t>
      </w:r>
      <w:r w:rsidRPr="00436ED0">
        <w:t xml:space="preserve"> values</w:t>
      </w:r>
      <w:r>
        <w:t xml:space="preserve"> (dbMEMs)</w:t>
      </w:r>
      <w:r w:rsidRPr="00436ED0">
        <w:t xml:space="preserve"> for a given </w:t>
      </w:r>
      <w:r>
        <w:t>individual (type I scaling).</w:t>
      </w:r>
    </w:p>
    <w:p w14:paraId="1292607F" w14:textId="77777777" w:rsidR="00AA7529" w:rsidRDefault="00AA7529">
      <w:r>
        <w:br w:type="page"/>
      </w:r>
    </w:p>
    <w:p w14:paraId="0774B343" w14:textId="0D2C1D2E" w:rsidR="00144E70" w:rsidRPr="00DE2EED" w:rsidRDefault="00144E70" w:rsidP="009D00D3">
      <w:pPr>
        <w:pStyle w:val="Heading1"/>
        <w:contextualSpacing/>
        <w:rPr>
          <w:rFonts w:asciiTheme="minorHAnsi" w:hAnsiTheme="minorHAnsi" w:cstheme="minorHAnsi"/>
        </w:rPr>
      </w:pPr>
      <w:bookmarkStart w:id="95" w:name="_Toc79163055"/>
      <w:r w:rsidRPr="00DE2EED">
        <w:rPr>
          <w:rFonts w:asciiTheme="minorHAnsi" w:hAnsiTheme="minorHAnsi" w:cstheme="minorHAnsi"/>
        </w:rPr>
        <w:lastRenderedPageBreak/>
        <w:t>C</w:t>
      </w:r>
      <w:r w:rsidR="00F92645">
        <w:rPr>
          <w:rFonts w:asciiTheme="minorHAnsi" w:hAnsiTheme="minorHAnsi" w:cstheme="minorHAnsi"/>
        </w:rPr>
        <w:t>ONCLUSION</w:t>
      </w:r>
      <w:bookmarkEnd w:id="95"/>
      <w:r w:rsidR="00E53E66">
        <w:rPr>
          <w:rFonts w:asciiTheme="minorHAnsi" w:hAnsiTheme="minorHAnsi" w:cstheme="minorHAnsi"/>
        </w:rPr>
        <w:t>S</w:t>
      </w:r>
    </w:p>
    <w:p w14:paraId="7952935E" w14:textId="77777777" w:rsidR="00E53E66" w:rsidRDefault="00E53E66" w:rsidP="009D00D3">
      <w:pPr>
        <w:contextualSpacing/>
        <w:rPr>
          <w:rFonts w:cstheme="minorHAnsi"/>
          <w:sz w:val="24"/>
          <w:szCs w:val="24"/>
        </w:rPr>
      </w:pPr>
    </w:p>
    <w:p w14:paraId="22B8060E" w14:textId="1DDB49D2" w:rsidR="00E53E66" w:rsidRDefault="00A17F2C" w:rsidP="009D00D3">
      <w:pPr>
        <w:contextualSpacing/>
        <w:rPr>
          <w:rFonts w:cstheme="minorHAnsi"/>
          <w:sz w:val="24"/>
          <w:szCs w:val="24"/>
        </w:rPr>
      </w:pPr>
      <w:del w:id="96" w:author="Johnson, Marc" w:date="2022-05-05T15:05:00Z">
        <w:r w:rsidRPr="00E53E66" w:rsidDel="00A5378B">
          <w:rPr>
            <w:rFonts w:cstheme="minorHAnsi"/>
            <w:sz w:val="24"/>
            <w:szCs w:val="24"/>
          </w:rPr>
          <w:delText xml:space="preserve">Based on </w:delText>
        </w:r>
        <w:r w:rsidR="00E53E66" w:rsidDel="00A5378B">
          <w:rPr>
            <w:rFonts w:cstheme="minorHAnsi"/>
            <w:sz w:val="24"/>
            <w:szCs w:val="24"/>
          </w:rPr>
          <w:delText xml:space="preserve">the </w:delText>
        </w:r>
        <w:r w:rsidRPr="00E53E66" w:rsidDel="00A5378B">
          <w:rPr>
            <w:rFonts w:cstheme="minorHAnsi"/>
            <w:sz w:val="24"/>
            <w:szCs w:val="24"/>
          </w:rPr>
          <w:delText>genotyping results,</w:delText>
        </w:r>
      </w:del>
      <w:ins w:id="97" w:author="Johnson, Marc" w:date="2022-05-05T15:05:00Z">
        <w:r w:rsidR="00A5378B">
          <w:rPr>
            <w:rFonts w:cstheme="minorHAnsi"/>
            <w:sz w:val="24"/>
            <w:szCs w:val="24"/>
          </w:rPr>
          <w:t>We found that</w:t>
        </w:r>
      </w:ins>
      <w:r w:rsidRPr="00E53E66">
        <w:rPr>
          <w:rFonts w:cstheme="minorHAnsi"/>
          <w:sz w:val="24"/>
          <w:szCs w:val="24"/>
        </w:rPr>
        <w:t xml:space="preserve"> </w:t>
      </w:r>
      <w:r w:rsidR="00F61F94" w:rsidRPr="00E53E66">
        <w:rPr>
          <w:rFonts w:cstheme="minorHAnsi"/>
          <w:sz w:val="24"/>
          <w:szCs w:val="24"/>
        </w:rPr>
        <w:t xml:space="preserve">DNA extracted from </w:t>
      </w:r>
      <w:commentRangeStart w:id="98"/>
      <w:ins w:id="99" w:author="Chris M Lorion" w:date="2022-06-09T14:53:00Z">
        <w:r w:rsidR="00657849" w:rsidRPr="00E53E66">
          <w:rPr>
            <w:rFonts w:cstheme="minorHAnsi"/>
            <w:sz w:val="24"/>
            <w:szCs w:val="24"/>
          </w:rPr>
          <w:t>fin clips</w:t>
        </w:r>
        <w:commentRangeEnd w:id="98"/>
        <w:r w:rsidR="00657849">
          <w:rPr>
            <w:rStyle w:val="CommentReference"/>
          </w:rPr>
          <w:commentReference w:id="98"/>
        </w:r>
      </w:ins>
      <w:r w:rsidR="00C605FA" w:rsidRPr="00E53E66">
        <w:rPr>
          <w:rFonts w:cstheme="minorHAnsi"/>
          <w:sz w:val="24"/>
          <w:szCs w:val="24"/>
        </w:rPr>
        <w:t xml:space="preserve">, operculum punches and muscle </w:t>
      </w:r>
      <w:del w:id="100" w:author="Johnson, Marc" w:date="2022-05-05T15:06:00Z">
        <w:r w:rsidR="00C605FA" w:rsidRPr="00E53E66" w:rsidDel="00A5378B">
          <w:rPr>
            <w:rFonts w:cstheme="minorHAnsi"/>
            <w:sz w:val="24"/>
            <w:szCs w:val="24"/>
          </w:rPr>
          <w:delText>performed similarly</w:delText>
        </w:r>
      </w:del>
      <w:ins w:id="101" w:author="Johnson, Marc" w:date="2022-05-05T15:06:00Z">
        <w:r w:rsidR="00A5378B">
          <w:rPr>
            <w:rFonts w:cstheme="minorHAnsi"/>
            <w:sz w:val="24"/>
            <w:szCs w:val="24"/>
          </w:rPr>
          <w:t xml:space="preserve">offered similar </w:t>
        </w:r>
      </w:ins>
      <w:ins w:id="102" w:author="Johnson, Marc" w:date="2022-05-05T15:07:00Z">
        <w:r w:rsidR="00A5378B">
          <w:rPr>
            <w:rFonts w:cstheme="minorHAnsi"/>
            <w:sz w:val="24"/>
            <w:szCs w:val="24"/>
          </w:rPr>
          <w:t xml:space="preserve">genotyping </w:t>
        </w:r>
      </w:ins>
      <w:ins w:id="103" w:author="Johnson, Marc" w:date="2022-05-05T15:06:00Z">
        <w:r w:rsidR="00A5378B">
          <w:rPr>
            <w:rFonts w:cstheme="minorHAnsi"/>
            <w:sz w:val="24"/>
            <w:szCs w:val="24"/>
          </w:rPr>
          <w:t>results</w:t>
        </w:r>
      </w:ins>
      <w:r w:rsidR="00F61F94" w:rsidRPr="00E53E66">
        <w:rPr>
          <w:rFonts w:cstheme="minorHAnsi"/>
          <w:sz w:val="24"/>
          <w:szCs w:val="24"/>
        </w:rPr>
        <w:t xml:space="preserve">. Future </w:t>
      </w:r>
      <w:r w:rsidR="004737F8">
        <w:rPr>
          <w:rFonts w:cstheme="minorHAnsi"/>
          <w:sz w:val="24"/>
          <w:szCs w:val="24"/>
        </w:rPr>
        <w:t>Chum</w:t>
      </w:r>
      <w:r w:rsidR="00F61F94" w:rsidRPr="00E53E66">
        <w:rPr>
          <w:rFonts w:cstheme="minorHAnsi"/>
          <w:sz w:val="24"/>
          <w:szCs w:val="24"/>
        </w:rPr>
        <w:t xml:space="preserve"> </w:t>
      </w:r>
      <w:r w:rsidR="004737F8">
        <w:rPr>
          <w:rFonts w:cstheme="minorHAnsi"/>
          <w:sz w:val="24"/>
          <w:szCs w:val="24"/>
        </w:rPr>
        <w:t>Salmon</w:t>
      </w:r>
      <w:r w:rsidR="00F61F94" w:rsidRPr="00E53E66">
        <w:rPr>
          <w:rFonts w:cstheme="minorHAnsi"/>
          <w:sz w:val="24"/>
          <w:szCs w:val="24"/>
        </w:rPr>
        <w:t xml:space="preserve"> carcass sampling </w:t>
      </w:r>
      <w:r w:rsidRPr="00E53E66">
        <w:rPr>
          <w:rFonts w:cstheme="minorHAnsi"/>
          <w:sz w:val="24"/>
          <w:szCs w:val="24"/>
        </w:rPr>
        <w:t xml:space="preserve">efforts </w:t>
      </w:r>
      <w:r w:rsidR="00F61F94" w:rsidRPr="00E53E66">
        <w:rPr>
          <w:rFonts w:cstheme="minorHAnsi"/>
          <w:sz w:val="24"/>
          <w:szCs w:val="24"/>
        </w:rPr>
        <w:t xml:space="preserve">should </w:t>
      </w:r>
      <w:r w:rsidR="00275B77" w:rsidRPr="00E53E66">
        <w:rPr>
          <w:rFonts w:cstheme="minorHAnsi"/>
          <w:sz w:val="24"/>
          <w:szCs w:val="24"/>
        </w:rPr>
        <w:t>prioritize</w:t>
      </w:r>
      <w:r w:rsidR="00F61F94" w:rsidRPr="00E53E66">
        <w:rPr>
          <w:rFonts w:cstheme="minorHAnsi"/>
          <w:sz w:val="24"/>
          <w:szCs w:val="24"/>
        </w:rPr>
        <w:t xml:space="preserve"> fin clips</w:t>
      </w:r>
      <w:r w:rsidR="009E767F" w:rsidRPr="00E53E66">
        <w:rPr>
          <w:rFonts w:cstheme="minorHAnsi"/>
          <w:sz w:val="24"/>
          <w:szCs w:val="24"/>
        </w:rPr>
        <w:t xml:space="preserve"> to streamline sample processing</w:t>
      </w:r>
      <w:r w:rsidR="00275B77" w:rsidRPr="00E53E66">
        <w:rPr>
          <w:rFonts w:cstheme="minorHAnsi"/>
          <w:sz w:val="24"/>
          <w:szCs w:val="24"/>
        </w:rPr>
        <w:t xml:space="preserve">, but if fin tissue is </w:t>
      </w:r>
      <w:r w:rsidRPr="00E53E66">
        <w:rPr>
          <w:rFonts w:cstheme="minorHAnsi"/>
          <w:sz w:val="24"/>
          <w:szCs w:val="24"/>
        </w:rPr>
        <w:t>degraded</w:t>
      </w:r>
      <w:r w:rsidR="00275B77" w:rsidRPr="00E53E66">
        <w:rPr>
          <w:rFonts w:cstheme="minorHAnsi"/>
          <w:sz w:val="24"/>
          <w:szCs w:val="24"/>
        </w:rPr>
        <w:t>, sampl</w:t>
      </w:r>
      <w:r w:rsidR="00F53766" w:rsidRPr="00E53E66">
        <w:rPr>
          <w:rFonts w:cstheme="minorHAnsi"/>
          <w:sz w:val="24"/>
          <w:szCs w:val="24"/>
        </w:rPr>
        <w:t xml:space="preserve">ers </w:t>
      </w:r>
      <w:r w:rsidR="00E53E66">
        <w:rPr>
          <w:rFonts w:cstheme="minorHAnsi"/>
          <w:sz w:val="24"/>
          <w:szCs w:val="24"/>
        </w:rPr>
        <w:t xml:space="preserve">should </w:t>
      </w:r>
      <w:r w:rsidR="00F53766" w:rsidRPr="00E53E66">
        <w:rPr>
          <w:rFonts w:cstheme="minorHAnsi"/>
          <w:sz w:val="24"/>
          <w:szCs w:val="24"/>
        </w:rPr>
        <w:t>opt for</w:t>
      </w:r>
      <w:r w:rsidR="00275B77" w:rsidRPr="00E53E66">
        <w:rPr>
          <w:rFonts w:cstheme="minorHAnsi"/>
          <w:sz w:val="24"/>
          <w:szCs w:val="24"/>
        </w:rPr>
        <w:t xml:space="preserve"> operculum punches or muscle</w:t>
      </w:r>
      <w:r w:rsidRPr="00E53E66">
        <w:rPr>
          <w:rFonts w:cstheme="minorHAnsi"/>
          <w:sz w:val="24"/>
          <w:szCs w:val="24"/>
        </w:rPr>
        <w:t xml:space="preserve"> tissue</w:t>
      </w:r>
      <w:r w:rsidR="00F53766" w:rsidRPr="00E53E66">
        <w:rPr>
          <w:rFonts w:cstheme="minorHAnsi"/>
          <w:sz w:val="24"/>
          <w:szCs w:val="24"/>
        </w:rPr>
        <w:t>.</w:t>
      </w:r>
      <w:r w:rsidR="00F61F94" w:rsidRPr="00E53E66">
        <w:rPr>
          <w:rFonts w:cstheme="minorHAnsi"/>
          <w:sz w:val="24"/>
          <w:szCs w:val="24"/>
        </w:rPr>
        <w:t xml:space="preserve"> </w:t>
      </w:r>
    </w:p>
    <w:p w14:paraId="21D1BF38" w14:textId="77777777" w:rsidR="00DB74E7" w:rsidRDefault="00DB74E7" w:rsidP="009D00D3">
      <w:pPr>
        <w:contextualSpacing/>
        <w:rPr>
          <w:rFonts w:cstheme="minorHAnsi"/>
          <w:sz w:val="24"/>
          <w:szCs w:val="24"/>
        </w:rPr>
      </w:pPr>
    </w:p>
    <w:p w14:paraId="360AA22C" w14:textId="52103359" w:rsidR="00F61F94" w:rsidRPr="00DE2EED" w:rsidRDefault="00F61F94" w:rsidP="009D00D3">
      <w:pPr>
        <w:contextualSpacing/>
        <w:rPr>
          <w:rFonts w:cstheme="minorHAnsi"/>
          <w:sz w:val="24"/>
          <w:szCs w:val="24"/>
        </w:rPr>
      </w:pPr>
      <w:r w:rsidRPr="00E53E66">
        <w:rPr>
          <w:rFonts w:cstheme="minorHAnsi"/>
          <w:sz w:val="24"/>
          <w:szCs w:val="24"/>
        </w:rPr>
        <w:t xml:space="preserve">Archival </w:t>
      </w:r>
      <w:r w:rsidR="00DB74E7">
        <w:rPr>
          <w:rFonts w:cstheme="minorHAnsi"/>
          <w:sz w:val="24"/>
          <w:szCs w:val="24"/>
        </w:rPr>
        <w:t>scale</w:t>
      </w:r>
      <w:r w:rsidRPr="00DE2EED">
        <w:rPr>
          <w:rFonts w:cstheme="minorHAnsi"/>
          <w:sz w:val="24"/>
          <w:szCs w:val="24"/>
        </w:rPr>
        <w:t xml:space="preserve"> samples </w:t>
      </w:r>
      <w:r w:rsidR="009E767F" w:rsidRPr="00DE2EED">
        <w:rPr>
          <w:rFonts w:cstheme="minorHAnsi"/>
          <w:sz w:val="24"/>
          <w:szCs w:val="24"/>
        </w:rPr>
        <w:t xml:space="preserve">stored dry for </w:t>
      </w:r>
      <w:r w:rsidR="00DB74E7">
        <w:rPr>
          <w:rFonts w:cstheme="minorHAnsi"/>
          <w:sz w:val="24"/>
          <w:szCs w:val="24"/>
        </w:rPr>
        <w:t>seven</w:t>
      </w:r>
      <w:r w:rsidR="009E767F" w:rsidRPr="00DE2EED">
        <w:rPr>
          <w:rFonts w:cstheme="minorHAnsi"/>
          <w:sz w:val="24"/>
          <w:szCs w:val="24"/>
        </w:rPr>
        <w:t xml:space="preserve"> years </w:t>
      </w:r>
      <w:r w:rsidRPr="00DE2EED">
        <w:rPr>
          <w:rFonts w:cstheme="minorHAnsi"/>
          <w:sz w:val="24"/>
          <w:szCs w:val="24"/>
        </w:rPr>
        <w:t xml:space="preserve">provided sufficient DNA </w:t>
      </w:r>
      <w:r w:rsidR="003E54CE">
        <w:rPr>
          <w:rFonts w:cstheme="minorHAnsi"/>
          <w:sz w:val="24"/>
          <w:szCs w:val="24"/>
        </w:rPr>
        <w:t>(i.e.</w:t>
      </w:r>
      <w:ins w:id="104" w:author="Chris M Lorion" w:date="2022-06-09T15:24:00Z">
        <w:r w:rsidR="00BA3479">
          <w:rPr>
            <w:rFonts w:cstheme="minorHAnsi"/>
            <w:sz w:val="24"/>
            <w:szCs w:val="24"/>
          </w:rPr>
          <w:t>,</w:t>
        </w:r>
      </w:ins>
      <w:r w:rsidR="003E54CE">
        <w:rPr>
          <w:rFonts w:cstheme="minorHAnsi"/>
          <w:sz w:val="24"/>
          <w:szCs w:val="24"/>
        </w:rPr>
        <w:t xml:space="preserve"> </w:t>
      </w:r>
      <w:r w:rsidRPr="00DE2EED">
        <w:rPr>
          <w:rFonts w:cstheme="minorHAnsi"/>
          <w:sz w:val="24"/>
          <w:szCs w:val="24"/>
        </w:rPr>
        <w:t>quantity and quality</w:t>
      </w:r>
      <w:r w:rsidR="003E54CE">
        <w:rPr>
          <w:rFonts w:cstheme="minorHAnsi"/>
          <w:sz w:val="24"/>
          <w:szCs w:val="24"/>
        </w:rPr>
        <w:t>)</w:t>
      </w:r>
      <w:r w:rsidRPr="00DE2EED">
        <w:rPr>
          <w:rFonts w:cstheme="minorHAnsi"/>
          <w:sz w:val="24"/>
          <w:szCs w:val="24"/>
        </w:rPr>
        <w:t xml:space="preserve"> to </w:t>
      </w:r>
      <w:r w:rsidR="00F06460">
        <w:rPr>
          <w:rFonts w:cstheme="minorHAnsi"/>
          <w:sz w:val="24"/>
          <w:szCs w:val="24"/>
        </w:rPr>
        <w:t xml:space="preserve">be genotyped successfully using the </w:t>
      </w:r>
      <w:r w:rsidRPr="00DE2EED">
        <w:rPr>
          <w:rFonts w:cstheme="minorHAnsi"/>
          <w:sz w:val="24"/>
          <w:szCs w:val="24"/>
        </w:rPr>
        <w:t xml:space="preserve">GT-seq </w:t>
      </w:r>
      <w:r w:rsidR="00F06460">
        <w:rPr>
          <w:rFonts w:cstheme="minorHAnsi"/>
          <w:sz w:val="24"/>
          <w:szCs w:val="24"/>
        </w:rPr>
        <w:t xml:space="preserve">method. </w:t>
      </w:r>
      <w:r w:rsidR="00102B33" w:rsidRPr="00DE2EED">
        <w:rPr>
          <w:rFonts w:cstheme="minorHAnsi"/>
          <w:sz w:val="24"/>
          <w:szCs w:val="24"/>
        </w:rPr>
        <w:t>However, a</w:t>
      </w:r>
      <w:r w:rsidR="009E767F" w:rsidRPr="00DE2EED">
        <w:rPr>
          <w:rFonts w:cstheme="minorHAnsi"/>
          <w:sz w:val="24"/>
          <w:szCs w:val="24"/>
        </w:rPr>
        <w:t>rchival</w:t>
      </w:r>
      <w:r w:rsidR="00976CB9" w:rsidRPr="00DE2EED">
        <w:rPr>
          <w:rFonts w:cstheme="minorHAnsi"/>
          <w:sz w:val="24"/>
          <w:szCs w:val="24"/>
        </w:rPr>
        <w:t xml:space="preserve"> </w:t>
      </w:r>
      <w:r w:rsidR="00102B33" w:rsidRPr="00DE2EED">
        <w:rPr>
          <w:rFonts w:cstheme="minorHAnsi"/>
          <w:sz w:val="24"/>
          <w:szCs w:val="24"/>
        </w:rPr>
        <w:t xml:space="preserve">scale </w:t>
      </w:r>
      <w:r w:rsidR="00976CB9" w:rsidRPr="00DE2EED">
        <w:rPr>
          <w:rFonts w:cstheme="minorHAnsi"/>
          <w:sz w:val="24"/>
          <w:szCs w:val="24"/>
        </w:rPr>
        <w:t xml:space="preserve">samples produced approximately one-half the number and proportion of on-target reads </w:t>
      </w:r>
      <w:r w:rsidR="004607A9" w:rsidRPr="00DE2EED">
        <w:rPr>
          <w:rFonts w:cstheme="minorHAnsi"/>
          <w:sz w:val="24"/>
          <w:szCs w:val="24"/>
        </w:rPr>
        <w:t>compared to</w:t>
      </w:r>
      <w:r w:rsidR="00976CB9" w:rsidRPr="00DE2EED">
        <w:rPr>
          <w:rFonts w:cstheme="minorHAnsi"/>
          <w:sz w:val="24"/>
          <w:szCs w:val="24"/>
        </w:rPr>
        <w:t xml:space="preserve"> ethanol</w:t>
      </w:r>
      <w:r w:rsidR="00F06460">
        <w:rPr>
          <w:rFonts w:cstheme="minorHAnsi"/>
          <w:sz w:val="24"/>
          <w:szCs w:val="24"/>
        </w:rPr>
        <w:t>-</w:t>
      </w:r>
      <w:r w:rsidR="00976CB9" w:rsidRPr="00DE2EED">
        <w:rPr>
          <w:rFonts w:cstheme="minorHAnsi"/>
          <w:sz w:val="24"/>
          <w:szCs w:val="24"/>
        </w:rPr>
        <w:t xml:space="preserve">stored tissues, suggesting that fewer archival scale samples can be multiplexed per library than </w:t>
      </w:r>
      <w:r w:rsidR="009E767F" w:rsidRPr="00DE2EED">
        <w:rPr>
          <w:rFonts w:cstheme="minorHAnsi"/>
          <w:sz w:val="24"/>
          <w:szCs w:val="24"/>
        </w:rPr>
        <w:t xml:space="preserve">estimated from </w:t>
      </w:r>
      <w:r w:rsidR="00102B33" w:rsidRPr="00DE2EED">
        <w:rPr>
          <w:rFonts w:cstheme="minorHAnsi"/>
          <w:sz w:val="24"/>
          <w:szCs w:val="24"/>
        </w:rPr>
        <w:t>ethanol</w:t>
      </w:r>
      <w:r w:rsidR="00F06460">
        <w:rPr>
          <w:rFonts w:cstheme="minorHAnsi"/>
          <w:sz w:val="24"/>
          <w:szCs w:val="24"/>
        </w:rPr>
        <w:t>-</w:t>
      </w:r>
      <w:r w:rsidR="00102B33" w:rsidRPr="00DE2EED">
        <w:rPr>
          <w:rFonts w:cstheme="minorHAnsi"/>
          <w:sz w:val="24"/>
          <w:szCs w:val="24"/>
        </w:rPr>
        <w:t>stored</w:t>
      </w:r>
      <w:r w:rsidR="00976CB9" w:rsidRPr="00DE2EED">
        <w:rPr>
          <w:rFonts w:cstheme="minorHAnsi"/>
          <w:sz w:val="24"/>
          <w:szCs w:val="24"/>
        </w:rPr>
        <w:t xml:space="preserve"> tissues.</w:t>
      </w:r>
      <w:r w:rsidR="00F320FD" w:rsidRPr="00DE2EED">
        <w:rPr>
          <w:rFonts w:cstheme="minorHAnsi"/>
          <w:sz w:val="24"/>
          <w:szCs w:val="24"/>
        </w:rPr>
        <w:t xml:space="preserve"> </w:t>
      </w:r>
      <w:r w:rsidR="00F06460">
        <w:rPr>
          <w:rFonts w:cstheme="minorHAnsi"/>
          <w:sz w:val="24"/>
          <w:szCs w:val="24"/>
        </w:rPr>
        <w:t xml:space="preserve">As a result, </w:t>
      </w:r>
      <w:r w:rsidR="00F320FD" w:rsidRPr="00DE2EED">
        <w:rPr>
          <w:rFonts w:cstheme="minorHAnsi"/>
          <w:sz w:val="24"/>
          <w:szCs w:val="24"/>
        </w:rPr>
        <w:t>the cost per sample will be higher compared to ethanol-stored tissue samples.</w:t>
      </w:r>
    </w:p>
    <w:p w14:paraId="2C1A7D6C" w14:textId="77777777" w:rsidR="003E54CE" w:rsidRDefault="003E54CE" w:rsidP="009D00D3">
      <w:pPr>
        <w:contextualSpacing/>
        <w:rPr>
          <w:rFonts w:cstheme="minorHAnsi"/>
          <w:sz w:val="24"/>
          <w:szCs w:val="24"/>
        </w:rPr>
      </w:pPr>
    </w:p>
    <w:p w14:paraId="78C68D14" w14:textId="36C74281" w:rsidR="00C436CF" w:rsidRDefault="003E54CE" w:rsidP="009D00D3">
      <w:pPr>
        <w:contextualSpacing/>
        <w:rPr>
          <w:rFonts w:cstheme="minorHAnsi"/>
          <w:sz w:val="24"/>
          <w:szCs w:val="24"/>
        </w:rPr>
      </w:pPr>
      <w:r>
        <w:rPr>
          <w:rFonts w:cstheme="minorHAnsi"/>
          <w:sz w:val="24"/>
          <w:szCs w:val="24"/>
        </w:rPr>
        <w:t xml:space="preserve">The </w:t>
      </w:r>
      <w:r w:rsidR="004737F8">
        <w:rPr>
          <w:rFonts w:cstheme="minorHAnsi"/>
          <w:sz w:val="24"/>
          <w:szCs w:val="24"/>
        </w:rPr>
        <w:t>Chum</w:t>
      </w:r>
      <w:r w:rsidR="00555DE2" w:rsidRPr="00DE2EED">
        <w:rPr>
          <w:rFonts w:cstheme="minorHAnsi"/>
          <w:sz w:val="24"/>
          <w:szCs w:val="24"/>
        </w:rPr>
        <w:t xml:space="preserve"> </w:t>
      </w:r>
      <w:r w:rsidR="004737F8">
        <w:rPr>
          <w:rFonts w:cstheme="minorHAnsi"/>
          <w:sz w:val="24"/>
          <w:szCs w:val="24"/>
        </w:rPr>
        <w:t>Salmon</w:t>
      </w:r>
      <w:r w:rsidR="00555DE2" w:rsidRPr="00DE2EED">
        <w:rPr>
          <w:rFonts w:cstheme="minorHAnsi"/>
          <w:sz w:val="24"/>
          <w:szCs w:val="24"/>
        </w:rPr>
        <w:t xml:space="preserve"> GT-seq</w:t>
      </w:r>
      <w:r w:rsidR="00C27B33" w:rsidRPr="00DE2EED">
        <w:rPr>
          <w:rFonts w:cstheme="minorHAnsi"/>
          <w:sz w:val="24"/>
          <w:szCs w:val="24"/>
        </w:rPr>
        <w:t xml:space="preserve"> </w:t>
      </w:r>
      <w:r>
        <w:rPr>
          <w:rFonts w:cstheme="minorHAnsi"/>
          <w:sz w:val="24"/>
          <w:szCs w:val="24"/>
        </w:rPr>
        <w:t xml:space="preserve">SNP </w:t>
      </w:r>
      <w:r w:rsidR="00C27B33" w:rsidRPr="00DE2EED">
        <w:rPr>
          <w:rFonts w:cstheme="minorHAnsi"/>
          <w:sz w:val="24"/>
          <w:szCs w:val="24"/>
        </w:rPr>
        <w:t>panel</w:t>
      </w:r>
      <w:r w:rsidR="00F13B15">
        <w:rPr>
          <w:rFonts w:cstheme="minorHAnsi"/>
          <w:sz w:val="24"/>
          <w:szCs w:val="24"/>
        </w:rPr>
        <w:t xml:space="preserve">, </w:t>
      </w:r>
      <w:commentRangeStart w:id="105"/>
      <w:r w:rsidR="00F13B15">
        <w:rPr>
          <w:rFonts w:cstheme="minorHAnsi"/>
          <w:sz w:val="24"/>
          <w:szCs w:val="24"/>
        </w:rPr>
        <w:t>which was</w:t>
      </w:r>
      <w:r w:rsidR="00C27B33" w:rsidRPr="00DE2EED">
        <w:rPr>
          <w:rFonts w:cstheme="minorHAnsi"/>
          <w:sz w:val="24"/>
          <w:szCs w:val="24"/>
        </w:rPr>
        <w:t xml:space="preserve"> developed </w:t>
      </w:r>
      <w:r w:rsidR="0012042C">
        <w:rPr>
          <w:rFonts w:cstheme="minorHAnsi"/>
          <w:sz w:val="24"/>
          <w:szCs w:val="24"/>
        </w:rPr>
        <w:t>for</w:t>
      </w:r>
      <w:r>
        <w:rPr>
          <w:rFonts w:cstheme="minorHAnsi"/>
          <w:sz w:val="24"/>
          <w:szCs w:val="24"/>
        </w:rPr>
        <w:t xml:space="preserve"> </w:t>
      </w:r>
      <w:r w:rsidR="00C27B33" w:rsidRPr="00DE2EED">
        <w:rPr>
          <w:rFonts w:cstheme="minorHAnsi"/>
          <w:sz w:val="24"/>
          <w:szCs w:val="24"/>
        </w:rPr>
        <w:t xml:space="preserve">genetic stock identification in Alaska, British Columbia, </w:t>
      </w:r>
      <w:r w:rsidR="00102B33" w:rsidRPr="00DE2EED">
        <w:rPr>
          <w:rFonts w:cstheme="minorHAnsi"/>
          <w:sz w:val="24"/>
          <w:szCs w:val="24"/>
        </w:rPr>
        <w:t xml:space="preserve">and </w:t>
      </w:r>
      <w:r w:rsidR="00C27B33" w:rsidRPr="00DE2EED">
        <w:rPr>
          <w:rFonts w:cstheme="minorHAnsi"/>
          <w:sz w:val="24"/>
          <w:szCs w:val="24"/>
        </w:rPr>
        <w:t>Washington</w:t>
      </w:r>
      <w:commentRangeEnd w:id="105"/>
      <w:r w:rsidR="00A5378B">
        <w:rPr>
          <w:rStyle w:val="CommentReference"/>
        </w:rPr>
        <w:commentReference w:id="105"/>
      </w:r>
      <w:r w:rsidR="00F13B15">
        <w:rPr>
          <w:rFonts w:cstheme="minorHAnsi"/>
          <w:sz w:val="24"/>
          <w:szCs w:val="24"/>
        </w:rPr>
        <w:t>,</w:t>
      </w:r>
      <w:r w:rsidR="00C27B33" w:rsidRPr="00DE2EED">
        <w:rPr>
          <w:rFonts w:cstheme="minorHAnsi"/>
          <w:sz w:val="24"/>
          <w:szCs w:val="24"/>
        </w:rPr>
        <w:t xml:space="preserve"> is effective for </w:t>
      </w:r>
      <w:r w:rsidR="00F13B15">
        <w:rPr>
          <w:rFonts w:cstheme="minorHAnsi"/>
          <w:sz w:val="24"/>
          <w:szCs w:val="24"/>
        </w:rPr>
        <w:t xml:space="preserve">investigating </w:t>
      </w:r>
      <w:r w:rsidR="00C27B33" w:rsidRPr="00DE2EED">
        <w:rPr>
          <w:rFonts w:cstheme="minorHAnsi"/>
          <w:sz w:val="24"/>
          <w:szCs w:val="24"/>
        </w:rPr>
        <w:t>population genetic structure in</w:t>
      </w:r>
      <w:r w:rsidR="00E12761">
        <w:rPr>
          <w:rFonts w:cstheme="minorHAnsi"/>
          <w:sz w:val="24"/>
          <w:szCs w:val="24"/>
        </w:rPr>
        <w:t xml:space="preserve"> Oregon</w:t>
      </w:r>
      <w:r w:rsidR="00C27B33" w:rsidRPr="00DE2EED">
        <w:rPr>
          <w:rFonts w:cstheme="minorHAnsi"/>
          <w:sz w:val="24"/>
          <w:szCs w:val="24"/>
        </w:rPr>
        <w:t xml:space="preserve"> coastal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FA43D9">
        <w:rPr>
          <w:rFonts w:cstheme="minorHAnsi"/>
          <w:sz w:val="24"/>
          <w:szCs w:val="24"/>
        </w:rPr>
        <w:t>.</w:t>
      </w:r>
      <w:r w:rsidR="00C436CF">
        <w:rPr>
          <w:rFonts w:cstheme="minorHAnsi"/>
          <w:sz w:val="24"/>
          <w:szCs w:val="24"/>
        </w:rPr>
        <w:t xml:space="preserve"> </w:t>
      </w:r>
      <w:r w:rsidR="00E4162C" w:rsidRPr="00DE2EED">
        <w:rPr>
          <w:rFonts w:cstheme="minorHAnsi"/>
          <w:sz w:val="24"/>
          <w:szCs w:val="24"/>
        </w:rPr>
        <w:t xml:space="preserve">Our </w:t>
      </w:r>
      <w:r w:rsidR="0012042C">
        <w:rPr>
          <w:rFonts w:cstheme="minorHAnsi"/>
          <w:sz w:val="24"/>
          <w:szCs w:val="24"/>
        </w:rPr>
        <w:t xml:space="preserve">findings </w:t>
      </w:r>
      <w:r w:rsidR="00E4162C" w:rsidRPr="00DE2EED">
        <w:rPr>
          <w:rFonts w:cstheme="minorHAnsi"/>
          <w:sz w:val="24"/>
          <w:szCs w:val="24"/>
        </w:rPr>
        <w:t>suggest that</w:t>
      </w:r>
      <w:r w:rsidR="00C27B33" w:rsidRPr="00DE2EED">
        <w:rPr>
          <w:rFonts w:cstheme="minorHAnsi"/>
          <w:sz w:val="24"/>
          <w:szCs w:val="24"/>
        </w:rPr>
        <w:t xml:space="preserve"> there is genetic structure within Oregon</w:t>
      </w:r>
      <w:r w:rsidR="00E12761">
        <w:rPr>
          <w:rFonts w:cstheme="minorHAnsi"/>
          <w:sz w:val="24"/>
          <w:szCs w:val="24"/>
        </w:rPr>
        <w:t xml:space="preserve"> coastal</w:t>
      </w:r>
      <w:r w:rsidR="00C27B33" w:rsidRPr="00DE2EED">
        <w:rPr>
          <w:rFonts w:cstheme="minorHAnsi"/>
          <w:sz w:val="24"/>
          <w:szCs w:val="24"/>
        </w:rPr>
        <w:t xml:space="preserve"> </w:t>
      </w:r>
      <w:r w:rsidR="004737F8">
        <w:rPr>
          <w:rFonts w:cstheme="minorHAnsi"/>
          <w:sz w:val="24"/>
          <w:szCs w:val="24"/>
        </w:rPr>
        <w:t>Chum</w:t>
      </w:r>
      <w:r w:rsidR="00C27B33" w:rsidRPr="00DE2EED">
        <w:rPr>
          <w:rFonts w:cstheme="minorHAnsi"/>
          <w:sz w:val="24"/>
          <w:szCs w:val="24"/>
        </w:rPr>
        <w:t xml:space="preserve"> </w:t>
      </w:r>
      <w:r w:rsidR="004737F8">
        <w:rPr>
          <w:rFonts w:cstheme="minorHAnsi"/>
          <w:sz w:val="24"/>
          <w:szCs w:val="24"/>
        </w:rPr>
        <w:t>Salmon</w:t>
      </w:r>
      <w:r w:rsidR="00C27B33" w:rsidRPr="00DE2EED">
        <w:rPr>
          <w:rFonts w:cstheme="minorHAnsi"/>
          <w:sz w:val="24"/>
          <w:szCs w:val="24"/>
        </w:rPr>
        <w:t xml:space="preserve">, but the precise nature of this structure </w:t>
      </w:r>
      <w:commentRangeStart w:id="106"/>
      <w:r w:rsidR="00C27B33" w:rsidRPr="00DE2EED">
        <w:rPr>
          <w:rFonts w:cstheme="minorHAnsi"/>
          <w:sz w:val="24"/>
          <w:szCs w:val="24"/>
        </w:rPr>
        <w:t>is best described as unresolved</w:t>
      </w:r>
      <w:commentRangeEnd w:id="106"/>
      <w:r w:rsidR="00732CE0">
        <w:rPr>
          <w:rStyle w:val="CommentReference"/>
        </w:rPr>
        <w:commentReference w:id="106"/>
      </w:r>
      <w:r w:rsidR="0094720F" w:rsidRPr="00DE2EED">
        <w:rPr>
          <w:rFonts w:cstheme="minorHAnsi"/>
          <w:sz w:val="24"/>
          <w:szCs w:val="24"/>
        </w:rPr>
        <w:t xml:space="preserve"> since sample sizes were adequate for only three (Nehalem, Tillamook, and Yaquina) of the six basins.</w:t>
      </w:r>
      <w:r w:rsidR="00C436CF">
        <w:rPr>
          <w:rFonts w:cstheme="minorHAnsi"/>
          <w:sz w:val="24"/>
          <w:szCs w:val="24"/>
        </w:rPr>
        <w:t xml:space="preserve"> </w:t>
      </w:r>
    </w:p>
    <w:p w14:paraId="6E0D7961" w14:textId="77777777" w:rsidR="005E6D90" w:rsidRDefault="005E6D90" w:rsidP="009D00D3">
      <w:pPr>
        <w:contextualSpacing/>
        <w:rPr>
          <w:rFonts w:cstheme="minorHAnsi"/>
          <w:sz w:val="24"/>
          <w:szCs w:val="24"/>
        </w:rPr>
      </w:pPr>
    </w:p>
    <w:p w14:paraId="14BD96B1" w14:textId="38E3EB6D" w:rsidR="00E4162C" w:rsidRPr="00DE2EED" w:rsidRDefault="00C436CF" w:rsidP="009D00D3">
      <w:pPr>
        <w:contextualSpacing/>
        <w:rPr>
          <w:rFonts w:cstheme="minorHAnsi"/>
          <w:sz w:val="24"/>
          <w:szCs w:val="24"/>
        </w:rPr>
      </w:pPr>
      <w:r>
        <w:rPr>
          <w:rFonts w:cstheme="minorHAnsi"/>
          <w:sz w:val="24"/>
          <w:szCs w:val="24"/>
        </w:rPr>
        <w:t>Based on pairwise F</w:t>
      </w:r>
      <w:r w:rsidRPr="00C436CF">
        <w:rPr>
          <w:rFonts w:cstheme="minorHAnsi"/>
          <w:sz w:val="24"/>
          <w:szCs w:val="24"/>
          <w:vertAlign w:val="subscript"/>
        </w:rPr>
        <w:t>ST</w:t>
      </w:r>
      <w:r>
        <w:rPr>
          <w:rFonts w:cstheme="minorHAnsi"/>
          <w:sz w:val="24"/>
          <w:szCs w:val="24"/>
        </w:rPr>
        <w:t xml:space="preserve"> estimates, w</w:t>
      </w:r>
      <w:r w:rsidR="007D2AE2" w:rsidRPr="00DE2EED">
        <w:rPr>
          <w:rFonts w:cstheme="minorHAnsi"/>
          <w:sz w:val="24"/>
          <w:szCs w:val="24"/>
        </w:rPr>
        <w:t>e found evidence for low g</w:t>
      </w:r>
      <w:r w:rsidR="00E4162C" w:rsidRPr="00DE2EED">
        <w:rPr>
          <w:rFonts w:cstheme="minorHAnsi"/>
          <w:sz w:val="24"/>
          <w:szCs w:val="24"/>
        </w:rPr>
        <w:t xml:space="preserve">enetic differentiation </w:t>
      </w:r>
      <w:r w:rsidR="007D2AE2" w:rsidRPr="00DE2EED">
        <w:rPr>
          <w:rFonts w:cstheme="minorHAnsi"/>
          <w:sz w:val="24"/>
          <w:szCs w:val="24"/>
        </w:rPr>
        <w:t>between Yaquina and the two northern basins</w:t>
      </w:r>
      <w:r>
        <w:rPr>
          <w:rFonts w:cstheme="minorHAnsi"/>
          <w:sz w:val="24"/>
          <w:szCs w:val="24"/>
        </w:rPr>
        <w:t xml:space="preserve">, </w:t>
      </w:r>
      <w:r w:rsidR="007D2AE2" w:rsidRPr="00DE2EED">
        <w:rPr>
          <w:rFonts w:cstheme="minorHAnsi"/>
          <w:sz w:val="24"/>
          <w:szCs w:val="24"/>
        </w:rPr>
        <w:t>Nehalem and Tillamook</w:t>
      </w:r>
      <w:r w:rsidR="005E6D90">
        <w:rPr>
          <w:rFonts w:cstheme="minorHAnsi"/>
          <w:sz w:val="24"/>
          <w:szCs w:val="24"/>
        </w:rPr>
        <w:t>.</w:t>
      </w:r>
      <w:r w:rsidR="00FF5CDA">
        <w:rPr>
          <w:rFonts w:cstheme="minorHAnsi"/>
          <w:sz w:val="24"/>
          <w:szCs w:val="24"/>
        </w:rPr>
        <w:t xml:space="preserve"> The degree of differentiation was even lower when comparing the Nehalem and Tillamook and within the Tillamook basin (Kilchis and Miami Rivers). </w:t>
      </w:r>
      <w:r w:rsidR="00C743D5">
        <w:rPr>
          <w:rFonts w:cstheme="minorHAnsi"/>
          <w:sz w:val="24"/>
          <w:szCs w:val="24"/>
        </w:rPr>
        <w:t xml:space="preserve">Similarly, </w:t>
      </w:r>
      <w:r w:rsidR="0012042C">
        <w:rPr>
          <w:rFonts w:cstheme="minorHAnsi"/>
          <w:sz w:val="24"/>
          <w:szCs w:val="24"/>
        </w:rPr>
        <w:t xml:space="preserve">the </w:t>
      </w:r>
      <w:r w:rsidR="00FF5CDA">
        <w:rPr>
          <w:rFonts w:cstheme="minorHAnsi"/>
          <w:sz w:val="24"/>
          <w:szCs w:val="24"/>
        </w:rPr>
        <w:t>P</w:t>
      </w:r>
      <w:r w:rsidR="00E4162C" w:rsidRPr="00DE2EED">
        <w:rPr>
          <w:rFonts w:cstheme="minorHAnsi"/>
          <w:sz w:val="24"/>
          <w:szCs w:val="24"/>
        </w:rPr>
        <w:t>CA and STRUCTURE results</w:t>
      </w:r>
      <w:r w:rsidR="00C743D5">
        <w:rPr>
          <w:rFonts w:cstheme="minorHAnsi"/>
          <w:sz w:val="24"/>
          <w:szCs w:val="24"/>
        </w:rPr>
        <w:t xml:space="preserve">, which </w:t>
      </w:r>
      <w:r w:rsidR="0000776F">
        <w:rPr>
          <w:rFonts w:cstheme="minorHAnsi"/>
          <w:sz w:val="24"/>
          <w:szCs w:val="24"/>
        </w:rPr>
        <w:t xml:space="preserve">are based on </w:t>
      </w:r>
      <w:r w:rsidR="00C743D5">
        <w:rPr>
          <w:rFonts w:cstheme="minorHAnsi"/>
          <w:sz w:val="24"/>
          <w:szCs w:val="24"/>
        </w:rPr>
        <w:t xml:space="preserve">samples from all six basins, </w:t>
      </w:r>
      <w:r w:rsidR="00E4162C" w:rsidRPr="00DE2EED">
        <w:rPr>
          <w:rFonts w:cstheme="minorHAnsi"/>
          <w:sz w:val="24"/>
          <w:szCs w:val="24"/>
        </w:rPr>
        <w:t>point to two major genetic clusters: one including Yaquina individuals and two of three Siletz individuals, and a second including all other samples</w:t>
      </w:r>
      <w:r w:rsidR="00C743D5">
        <w:rPr>
          <w:rFonts w:cstheme="minorHAnsi"/>
          <w:sz w:val="24"/>
          <w:szCs w:val="24"/>
        </w:rPr>
        <w:t>.</w:t>
      </w:r>
    </w:p>
    <w:p w14:paraId="72C96DAB" w14:textId="77777777" w:rsidR="0000776F" w:rsidRDefault="0000776F" w:rsidP="009D00D3">
      <w:pPr>
        <w:contextualSpacing/>
        <w:rPr>
          <w:rFonts w:cstheme="minorHAnsi"/>
          <w:sz w:val="24"/>
          <w:szCs w:val="24"/>
        </w:rPr>
      </w:pPr>
    </w:p>
    <w:p w14:paraId="43EACFC7" w14:textId="58EE74A6" w:rsidR="00324FE6" w:rsidRPr="0000776F" w:rsidRDefault="00324FE6" w:rsidP="009D00D3">
      <w:pPr>
        <w:contextualSpacing/>
        <w:rPr>
          <w:rFonts w:cstheme="minorHAnsi"/>
          <w:sz w:val="24"/>
          <w:szCs w:val="24"/>
        </w:rPr>
      </w:pPr>
      <w:r w:rsidRPr="0000776F">
        <w:rPr>
          <w:rFonts w:cstheme="minorHAnsi"/>
          <w:sz w:val="24"/>
          <w:szCs w:val="24"/>
        </w:rPr>
        <w:t>An in</w:t>
      </w:r>
      <w:r w:rsidR="00386176">
        <w:rPr>
          <w:rFonts w:cstheme="minorHAnsi"/>
          <w:sz w:val="24"/>
          <w:szCs w:val="24"/>
        </w:rPr>
        <w:t xml:space="preserve">teresting </w:t>
      </w:r>
      <w:r w:rsidRPr="0000776F">
        <w:rPr>
          <w:rFonts w:cstheme="minorHAnsi"/>
          <w:sz w:val="24"/>
          <w:szCs w:val="24"/>
        </w:rPr>
        <w:t>pattern of isolation-by-distance</w:t>
      </w:r>
      <w:r w:rsidR="008E34BB" w:rsidRPr="0000776F">
        <w:rPr>
          <w:rFonts w:cstheme="minorHAnsi"/>
          <w:sz w:val="24"/>
          <w:szCs w:val="24"/>
        </w:rPr>
        <w:t xml:space="preserve"> (IBD)</w:t>
      </w:r>
      <w:r w:rsidRPr="0000776F">
        <w:rPr>
          <w:rFonts w:cstheme="minorHAnsi"/>
          <w:sz w:val="24"/>
          <w:szCs w:val="24"/>
        </w:rPr>
        <w:t xml:space="preserve"> was found to operate at two spatial scales, </w:t>
      </w:r>
      <w:r w:rsidR="00DC6F57" w:rsidRPr="0000776F">
        <w:rPr>
          <w:rFonts w:cstheme="minorHAnsi"/>
          <w:sz w:val="24"/>
          <w:szCs w:val="24"/>
        </w:rPr>
        <w:t>with different sets of GT</w:t>
      </w:r>
      <w:r w:rsidR="00102B33" w:rsidRPr="0000776F">
        <w:rPr>
          <w:rFonts w:cstheme="minorHAnsi"/>
          <w:sz w:val="24"/>
          <w:szCs w:val="24"/>
        </w:rPr>
        <w:t>-</w:t>
      </w:r>
      <w:r w:rsidR="00DC6F57" w:rsidRPr="0000776F">
        <w:rPr>
          <w:rFonts w:cstheme="minorHAnsi"/>
          <w:sz w:val="24"/>
          <w:szCs w:val="24"/>
        </w:rPr>
        <w:t>seq markers involved in each</w:t>
      </w:r>
      <w:r w:rsidR="00386176">
        <w:rPr>
          <w:rFonts w:cstheme="minorHAnsi"/>
          <w:sz w:val="24"/>
          <w:szCs w:val="24"/>
        </w:rPr>
        <w:t xml:space="preserve">. However, small </w:t>
      </w:r>
      <w:r w:rsidRPr="0000776F">
        <w:rPr>
          <w:rFonts w:cstheme="minorHAnsi"/>
          <w:sz w:val="24"/>
          <w:szCs w:val="24"/>
        </w:rPr>
        <w:t xml:space="preserve">sample sizes </w:t>
      </w:r>
      <w:r w:rsidR="00386176">
        <w:rPr>
          <w:rFonts w:cstheme="minorHAnsi"/>
          <w:sz w:val="24"/>
          <w:szCs w:val="24"/>
        </w:rPr>
        <w:t xml:space="preserve">from the </w:t>
      </w:r>
      <w:r w:rsidRPr="0000776F">
        <w:rPr>
          <w:rFonts w:cstheme="minorHAnsi"/>
          <w:sz w:val="24"/>
          <w:szCs w:val="24"/>
        </w:rPr>
        <w:t xml:space="preserve">Siletz and Coos </w:t>
      </w:r>
      <w:del w:id="107" w:author="Johnson, Marc" w:date="2022-05-05T15:20:00Z">
        <w:r w:rsidR="00386176" w:rsidDel="00732CE0">
          <w:rPr>
            <w:rFonts w:cstheme="minorHAnsi"/>
            <w:sz w:val="24"/>
            <w:szCs w:val="24"/>
          </w:rPr>
          <w:delText>R</w:delText>
        </w:r>
        <w:r w:rsidRPr="0000776F" w:rsidDel="00732CE0">
          <w:rPr>
            <w:rFonts w:cstheme="minorHAnsi"/>
            <w:sz w:val="24"/>
            <w:szCs w:val="24"/>
          </w:rPr>
          <w:delText>ivers</w:delText>
        </w:r>
        <w:r w:rsidR="00386176" w:rsidDel="00732CE0">
          <w:rPr>
            <w:rFonts w:cstheme="minorHAnsi"/>
            <w:sz w:val="24"/>
            <w:szCs w:val="24"/>
          </w:rPr>
          <w:delText xml:space="preserve"> </w:delText>
        </w:r>
      </w:del>
      <w:ins w:id="108" w:author="Johnson, Marc" w:date="2022-05-05T15:20:00Z">
        <w:r w:rsidR="00732CE0">
          <w:rPr>
            <w:rFonts w:cstheme="minorHAnsi"/>
            <w:sz w:val="24"/>
            <w:szCs w:val="24"/>
          </w:rPr>
          <w:t>r</w:t>
        </w:r>
        <w:r w:rsidR="00732CE0" w:rsidRPr="0000776F">
          <w:rPr>
            <w:rFonts w:cstheme="minorHAnsi"/>
            <w:sz w:val="24"/>
            <w:szCs w:val="24"/>
          </w:rPr>
          <w:t>ivers</w:t>
        </w:r>
        <w:r w:rsidR="00732CE0">
          <w:rPr>
            <w:rFonts w:cstheme="minorHAnsi"/>
            <w:sz w:val="24"/>
            <w:szCs w:val="24"/>
          </w:rPr>
          <w:t xml:space="preserve"> </w:t>
        </w:r>
      </w:ins>
      <w:r w:rsidRPr="0000776F">
        <w:rPr>
          <w:rFonts w:cstheme="minorHAnsi"/>
          <w:sz w:val="24"/>
          <w:szCs w:val="24"/>
        </w:rPr>
        <w:t>limits our confidence in this finding.</w:t>
      </w:r>
      <w:r w:rsidR="00EF097E">
        <w:rPr>
          <w:rFonts w:cstheme="minorHAnsi"/>
          <w:sz w:val="24"/>
          <w:szCs w:val="24"/>
        </w:rPr>
        <w:t xml:space="preserve"> </w:t>
      </w:r>
    </w:p>
    <w:p w14:paraId="70015A3B" w14:textId="11638045"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Long distance: </w:t>
      </w:r>
      <w:r w:rsidR="00A3345C" w:rsidRPr="00DE2EED">
        <w:rPr>
          <w:rFonts w:asciiTheme="minorHAnsi" w:hAnsiTheme="minorHAnsi" w:cstheme="minorHAnsi"/>
          <w:sz w:val="24"/>
          <w:szCs w:val="24"/>
        </w:rPr>
        <w:t xml:space="preserve">Strong correlation between genetic differentiation and spatial distance between samples points </w:t>
      </w:r>
      <w:r w:rsidR="00A30456" w:rsidRPr="00DE2EED">
        <w:rPr>
          <w:rFonts w:asciiTheme="minorHAnsi" w:hAnsiTheme="minorHAnsi" w:cstheme="minorHAnsi"/>
          <w:sz w:val="24"/>
          <w:szCs w:val="24"/>
        </w:rPr>
        <w:t>to isolation-by-distance</w:t>
      </w:r>
      <w:r w:rsidRPr="00DE2EED">
        <w:rPr>
          <w:rFonts w:asciiTheme="minorHAnsi" w:hAnsiTheme="minorHAnsi" w:cstheme="minorHAnsi"/>
          <w:sz w:val="24"/>
          <w:szCs w:val="24"/>
        </w:rPr>
        <w:t>,</w:t>
      </w:r>
      <w:r w:rsidR="00A30456" w:rsidRPr="00DE2EED">
        <w:rPr>
          <w:rFonts w:asciiTheme="minorHAnsi" w:hAnsiTheme="minorHAnsi" w:cstheme="minorHAnsi"/>
          <w:sz w:val="24"/>
          <w:szCs w:val="24"/>
        </w:rPr>
        <w:t xml:space="preserve"> but this pattern is strongly driven</w:t>
      </w:r>
      <w:r w:rsidR="00EF7D3A" w:rsidRPr="00DE2EED">
        <w:rPr>
          <w:rFonts w:asciiTheme="minorHAnsi" w:hAnsiTheme="minorHAnsi" w:cstheme="minorHAnsi"/>
          <w:sz w:val="24"/>
          <w:szCs w:val="24"/>
        </w:rPr>
        <w:t xml:space="preserve"> by</w:t>
      </w:r>
      <w:r w:rsidR="00A30456" w:rsidRPr="00DE2EED">
        <w:rPr>
          <w:rFonts w:asciiTheme="minorHAnsi" w:hAnsiTheme="minorHAnsi" w:cstheme="minorHAnsi"/>
          <w:sz w:val="24"/>
          <w:szCs w:val="24"/>
        </w:rPr>
        <w:t xml:space="preserve"> </w:t>
      </w:r>
      <w:commentRangeStart w:id="109"/>
      <w:r w:rsidRPr="00DE2EED">
        <w:rPr>
          <w:rFonts w:asciiTheme="minorHAnsi" w:hAnsiTheme="minorHAnsi" w:cstheme="minorHAnsi"/>
          <w:sz w:val="24"/>
          <w:szCs w:val="24"/>
        </w:rPr>
        <w:t>long spatial distance pairwise comparisons with</w:t>
      </w:r>
      <w:r w:rsidR="00A30456" w:rsidRPr="00DE2EED">
        <w:rPr>
          <w:rFonts w:asciiTheme="minorHAnsi" w:hAnsiTheme="minorHAnsi" w:cstheme="minorHAnsi"/>
          <w:sz w:val="24"/>
          <w:szCs w:val="24"/>
        </w:rPr>
        <w:t xml:space="preserve"> Coos River</w:t>
      </w:r>
      <w:commentRangeEnd w:id="109"/>
      <w:r w:rsidR="006F53ED">
        <w:rPr>
          <w:rStyle w:val="CommentReference"/>
          <w:rFonts w:asciiTheme="minorHAnsi" w:eastAsiaTheme="minorHAnsi" w:hAnsiTheme="minorHAnsi" w:cstheme="minorBidi"/>
        </w:rPr>
        <w:commentReference w:id="109"/>
      </w:r>
      <w:r w:rsidR="00A30456" w:rsidRPr="00DE2EED">
        <w:rPr>
          <w:rFonts w:asciiTheme="minorHAnsi" w:hAnsiTheme="minorHAnsi" w:cstheme="minorHAnsi"/>
          <w:sz w:val="24"/>
          <w:szCs w:val="24"/>
        </w:rPr>
        <w:t xml:space="preserve">, where sample size is small. </w:t>
      </w:r>
    </w:p>
    <w:p w14:paraId="45D10B38" w14:textId="0514C082" w:rsidR="00A3345C" w:rsidRPr="00DE2EED" w:rsidRDefault="00DC6F57"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 xml:space="preserve">Short-distance: Isolation-by-distance at shorter scales is largely driven by differences between Yaquina and </w:t>
      </w:r>
      <w:r w:rsidR="0051502E" w:rsidRPr="00DE2EED">
        <w:rPr>
          <w:rFonts w:asciiTheme="minorHAnsi" w:hAnsiTheme="minorHAnsi" w:cstheme="minorHAnsi"/>
          <w:sz w:val="24"/>
          <w:szCs w:val="24"/>
        </w:rPr>
        <w:t>northern samples (Nehalem, Tillamook and Netarts), which showed limited differentiation from each other</w:t>
      </w:r>
      <w:r w:rsidRPr="00DE2EED">
        <w:rPr>
          <w:rFonts w:asciiTheme="minorHAnsi" w:hAnsiTheme="minorHAnsi" w:cstheme="minorHAnsi"/>
          <w:sz w:val="24"/>
          <w:szCs w:val="24"/>
        </w:rPr>
        <w:t>.</w:t>
      </w:r>
      <w:r w:rsidR="0051502E" w:rsidRPr="00DE2EED">
        <w:rPr>
          <w:rFonts w:asciiTheme="minorHAnsi" w:hAnsiTheme="minorHAnsi" w:cstheme="minorHAnsi"/>
          <w:sz w:val="24"/>
          <w:szCs w:val="24"/>
        </w:rPr>
        <w:t xml:space="preserve"> Siletz was intermediate between these two groups, consistent with </w:t>
      </w:r>
      <w:r w:rsidR="0051502E" w:rsidRPr="00DE2EED">
        <w:rPr>
          <w:rFonts w:asciiTheme="minorHAnsi" w:hAnsiTheme="minorHAnsi" w:cstheme="minorHAnsi"/>
          <w:sz w:val="24"/>
          <w:szCs w:val="24"/>
        </w:rPr>
        <w:lastRenderedPageBreak/>
        <w:t xml:space="preserve">isolation-by-distance at this spatial scale, but limited sample size </w:t>
      </w:r>
      <w:del w:id="110" w:author="Johnson, Marc" w:date="2022-05-05T15:22:00Z">
        <w:r w:rsidR="0051502E" w:rsidRPr="00DE2EED" w:rsidDel="006F53ED">
          <w:rPr>
            <w:rFonts w:asciiTheme="minorHAnsi" w:hAnsiTheme="minorHAnsi" w:cstheme="minorHAnsi"/>
            <w:sz w:val="24"/>
            <w:szCs w:val="24"/>
          </w:rPr>
          <w:delText xml:space="preserve">for </w:delText>
        </w:r>
      </w:del>
      <w:ins w:id="111" w:author="Johnson, Marc" w:date="2022-05-05T15:22:00Z">
        <w:r w:rsidR="006F53ED">
          <w:rPr>
            <w:rFonts w:asciiTheme="minorHAnsi" w:hAnsiTheme="minorHAnsi" w:cstheme="minorHAnsi"/>
            <w:sz w:val="24"/>
            <w:szCs w:val="24"/>
          </w:rPr>
          <w:t>from the</w:t>
        </w:r>
        <w:r w:rsidR="006F53ED" w:rsidRPr="00DE2EED">
          <w:rPr>
            <w:rFonts w:asciiTheme="minorHAnsi" w:hAnsiTheme="minorHAnsi" w:cstheme="minorHAnsi"/>
            <w:sz w:val="24"/>
            <w:szCs w:val="24"/>
          </w:rPr>
          <w:t xml:space="preserve"> </w:t>
        </w:r>
      </w:ins>
      <w:r w:rsidR="0051502E" w:rsidRPr="00DE2EED">
        <w:rPr>
          <w:rFonts w:asciiTheme="minorHAnsi" w:hAnsiTheme="minorHAnsi" w:cstheme="minorHAnsi"/>
          <w:sz w:val="24"/>
          <w:szCs w:val="24"/>
        </w:rPr>
        <w:t xml:space="preserve">Siletz </w:t>
      </w:r>
      <w:ins w:id="112" w:author="Johnson, Marc" w:date="2022-05-05T15:22:00Z">
        <w:r w:rsidR="006F53ED">
          <w:rPr>
            <w:rFonts w:asciiTheme="minorHAnsi" w:hAnsiTheme="minorHAnsi" w:cstheme="minorHAnsi"/>
            <w:sz w:val="24"/>
            <w:szCs w:val="24"/>
          </w:rPr>
          <w:t xml:space="preserve">River </w:t>
        </w:r>
      </w:ins>
      <w:r w:rsidR="0051502E" w:rsidRPr="00DE2EED">
        <w:rPr>
          <w:rFonts w:asciiTheme="minorHAnsi" w:hAnsiTheme="minorHAnsi" w:cstheme="minorHAnsi"/>
          <w:sz w:val="24"/>
          <w:szCs w:val="24"/>
        </w:rPr>
        <w:t>challenges the strength of this inference.</w:t>
      </w:r>
      <w:r w:rsidRPr="00DE2EED">
        <w:rPr>
          <w:rFonts w:asciiTheme="minorHAnsi" w:hAnsiTheme="minorHAnsi" w:cstheme="minorHAnsi"/>
          <w:sz w:val="24"/>
          <w:szCs w:val="24"/>
        </w:rPr>
        <w:t xml:space="preserve"> </w:t>
      </w:r>
    </w:p>
    <w:p w14:paraId="70727DAB" w14:textId="780A08EC" w:rsidR="00EF7D3A" w:rsidRPr="00DE2EED" w:rsidRDefault="00AB10CC" w:rsidP="009D00D3">
      <w:pPr>
        <w:pStyle w:val="ListParagraph"/>
        <w:numPr>
          <w:ilvl w:val="2"/>
          <w:numId w:val="14"/>
        </w:numPr>
        <w:rPr>
          <w:rFonts w:asciiTheme="minorHAnsi" w:hAnsiTheme="minorHAnsi" w:cstheme="minorHAnsi"/>
          <w:sz w:val="24"/>
          <w:szCs w:val="24"/>
        </w:rPr>
      </w:pPr>
      <w:r w:rsidRPr="00DE2EED">
        <w:rPr>
          <w:rFonts w:asciiTheme="minorHAnsi" w:hAnsiTheme="minorHAnsi" w:cstheme="minorHAnsi"/>
          <w:sz w:val="24"/>
          <w:szCs w:val="24"/>
        </w:rPr>
        <w:t>E</w:t>
      </w:r>
      <w:r w:rsidR="00FC4B9C" w:rsidRPr="00DE2EED">
        <w:rPr>
          <w:rFonts w:asciiTheme="minorHAnsi" w:hAnsiTheme="minorHAnsi" w:cstheme="minorHAnsi"/>
          <w:sz w:val="24"/>
          <w:szCs w:val="24"/>
        </w:rPr>
        <w:t>ach</w:t>
      </w:r>
      <w:r w:rsidR="00B60CA0" w:rsidRPr="00DE2EED">
        <w:rPr>
          <w:rFonts w:asciiTheme="minorHAnsi" w:hAnsiTheme="minorHAnsi" w:cstheme="minorHAnsi"/>
          <w:sz w:val="24"/>
          <w:szCs w:val="24"/>
        </w:rPr>
        <w:t xml:space="preserve"> </w:t>
      </w:r>
      <w:r w:rsidR="00476BCB" w:rsidRPr="00DE2EED">
        <w:rPr>
          <w:rFonts w:asciiTheme="minorHAnsi" w:hAnsiTheme="minorHAnsi" w:cstheme="minorHAnsi"/>
          <w:sz w:val="24"/>
          <w:szCs w:val="24"/>
        </w:rPr>
        <w:t>redundant</w:t>
      </w:r>
      <w:r w:rsidR="00B60CA0" w:rsidRPr="00DE2EED">
        <w:rPr>
          <w:rFonts w:asciiTheme="minorHAnsi" w:hAnsiTheme="minorHAnsi" w:cstheme="minorHAnsi"/>
          <w:sz w:val="24"/>
          <w:szCs w:val="24"/>
        </w:rPr>
        <w:t xml:space="preserve"> ax</w:t>
      </w:r>
      <w:r w:rsidR="00FC4B9C" w:rsidRPr="00DE2EED">
        <w:rPr>
          <w:rFonts w:asciiTheme="minorHAnsi" w:hAnsiTheme="minorHAnsi" w:cstheme="minorHAnsi"/>
          <w:sz w:val="24"/>
          <w:szCs w:val="24"/>
        </w:rPr>
        <w:t>i</w:t>
      </w:r>
      <w:r w:rsidR="00B60CA0" w:rsidRPr="00DE2EED">
        <w:rPr>
          <w:rFonts w:asciiTheme="minorHAnsi" w:hAnsiTheme="minorHAnsi" w:cstheme="minorHAnsi"/>
          <w:sz w:val="24"/>
          <w:szCs w:val="24"/>
        </w:rPr>
        <w:t>s</w:t>
      </w:r>
      <w:r w:rsidRPr="00DE2EED">
        <w:rPr>
          <w:rFonts w:asciiTheme="minorHAnsi" w:hAnsiTheme="minorHAnsi" w:cstheme="minorHAnsi"/>
          <w:sz w:val="24"/>
          <w:szCs w:val="24"/>
        </w:rPr>
        <w:t xml:space="preserve"> fitted by the RDA</w:t>
      </w:r>
      <w:r w:rsidR="00B60CA0" w:rsidRPr="00DE2EED">
        <w:rPr>
          <w:rFonts w:asciiTheme="minorHAnsi" w:hAnsiTheme="minorHAnsi" w:cstheme="minorHAnsi"/>
          <w:sz w:val="24"/>
          <w:szCs w:val="24"/>
        </w:rPr>
        <w:t xml:space="preserve"> capture</w:t>
      </w:r>
      <w:r w:rsidR="00FC4B9C" w:rsidRPr="00DE2EED">
        <w:rPr>
          <w:rFonts w:asciiTheme="minorHAnsi" w:hAnsiTheme="minorHAnsi" w:cstheme="minorHAnsi"/>
          <w:sz w:val="24"/>
          <w:szCs w:val="24"/>
        </w:rPr>
        <w:t>s</w:t>
      </w:r>
      <w:r w:rsidR="00B60CA0" w:rsidRPr="00DE2EED">
        <w:rPr>
          <w:rFonts w:asciiTheme="minorHAnsi" w:hAnsiTheme="minorHAnsi" w:cstheme="minorHAnsi"/>
          <w:sz w:val="24"/>
          <w:szCs w:val="24"/>
        </w:rPr>
        <w:t xml:space="preserve"> </w:t>
      </w:r>
      <w:r w:rsidR="00FC4B9C" w:rsidRPr="00DE2EED">
        <w:rPr>
          <w:rFonts w:asciiTheme="minorHAnsi" w:hAnsiTheme="minorHAnsi" w:cstheme="minorHAnsi"/>
          <w:sz w:val="24"/>
          <w:szCs w:val="24"/>
        </w:rPr>
        <w:t>an orthogonal component of the</w:t>
      </w:r>
      <w:r w:rsidR="00B60CA0" w:rsidRPr="00DE2EED">
        <w:rPr>
          <w:rFonts w:asciiTheme="minorHAnsi" w:hAnsiTheme="minorHAnsi" w:cstheme="minorHAnsi"/>
          <w:sz w:val="24"/>
          <w:szCs w:val="24"/>
        </w:rPr>
        <w:t xml:space="preserve"> relationship between </w:t>
      </w:r>
      <w:r w:rsidR="00FC4B9C" w:rsidRPr="00DE2EED">
        <w:rPr>
          <w:rFonts w:asciiTheme="minorHAnsi" w:hAnsiTheme="minorHAnsi" w:cstheme="minorHAnsi"/>
          <w:sz w:val="24"/>
          <w:szCs w:val="24"/>
        </w:rPr>
        <w:t xml:space="preserve">the </w:t>
      </w:r>
      <w:r w:rsidR="00476BCB" w:rsidRPr="00DE2EED">
        <w:rPr>
          <w:rFonts w:asciiTheme="minorHAnsi" w:hAnsiTheme="minorHAnsi" w:cstheme="minorHAnsi"/>
          <w:sz w:val="24"/>
          <w:szCs w:val="24"/>
        </w:rPr>
        <w:t xml:space="preserve">genetic </w:t>
      </w:r>
      <w:r w:rsidR="00FC4B9C" w:rsidRPr="00DE2EED">
        <w:rPr>
          <w:rFonts w:asciiTheme="minorHAnsi" w:hAnsiTheme="minorHAnsi" w:cstheme="minorHAnsi"/>
          <w:sz w:val="24"/>
          <w:szCs w:val="24"/>
        </w:rPr>
        <w:t xml:space="preserve">and </w:t>
      </w:r>
      <w:r w:rsidR="00476BCB" w:rsidRPr="00DE2EED">
        <w:rPr>
          <w:rFonts w:asciiTheme="minorHAnsi" w:hAnsiTheme="minorHAnsi" w:cstheme="minorHAnsi"/>
          <w:sz w:val="24"/>
          <w:szCs w:val="24"/>
        </w:rPr>
        <w:t xml:space="preserve">spatial </w:t>
      </w:r>
      <w:r w:rsidR="00FC4B9C" w:rsidRPr="00DE2EED">
        <w:rPr>
          <w:rFonts w:asciiTheme="minorHAnsi" w:hAnsiTheme="minorHAnsi" w:cstheme="minorHAnsi"/>
          <w:sz w:val="24"/>
          <w:szCs w:val="24"/>
        </w:rPr>
        <w:t>variation</w:t>
      </w:r>
      <w:r w:rsidR="00476BCB" w:rsidRPr="00DE2EED">
        <w:rPr>
          <w:rFonts w:asciiTheme="minorHAnsi" w:hAnsiTheme="minorHAnsi" w:cstheme="minorHAnsi"/>
          <w:sz w:val="24"/>
          <w:szCs w:val="24"/>
        </w:rPr>
        <w:t xml:space="preserve"> among individuals. </w:t>
      </w:r>
      <w:r w:rsidR="00FC4B9C" w:rsidRPr="00DE2EED">
        <w:rPr>
          <w:rFonts w:asciiTheme="minorHAnsi" w:hAnsiTheme="minorHAnsi" w:cstheme="minorHAnsi"/>
          <w:sz w:val="24"/>
          <w:szCs w:val="24"/>
        </w:rPr>
        <w:t xml:space="preserve">In our </w:t>
      </w:r>
      <w:r w:rsidR="00EC1D83" w:rsidRPr="00DE2EED">
        <w:rPr>
          <w:rFonts w:asciiTheme="minorHAnsi" w:hAnsiTheme="minorHAnsi" w:cstheme="minorHAnsi"/>
          <w:sz w:val="24"/>
          <w:szCs w:val="24"/>
        </w:rPr>
        <w:t>results</w:t>
      </w:r>
      <w:r w:rsidR="00FC4B9C" w:rsidRPr="00DE2EED">
        <w:rPr>
          <w:rFonts w:asciiTheme="minorHAnsi" w:hAnsiTheme="minorHAnsi" w:cstheme="minorHAnsi"/>
          <w:sz w:val="24"/>
          <w:szCs w:val="24"/>
        </w:rPr>
        <w:t>, t</w:t>
      </w:r>
      <w:r w:rsidR="00476BCB" w:rsidRPr="00DE2EED">
        <w:rPr>
          <w:rFonts w:asciiTheme="minorHAnsi" w:hAnsiTheme="minorHAnsi" w:cstheme="minorHAnsi"/>
          <w:sz w:val="24"/>
          <w:szCs w:val="24"/>
        </w:rPr>
        <w:t xml:space="preserve">he </w:t>
      </w:r>
      <w:r w:rsidR="00FC4B9C" w:rsidRPr="00DE2EED">
        <w:rPr>
          <w:rFonts w:asciiTheme="minorHAnsi" w:hAnsiTheme="minorHAnsi" w:cstheme="minorHAnsi"/>
          <w:sz w:val="24"/>
          <w:szCs w:val="24"/>
        </w:rPr>
        <w:t xml:space="preserve">first such redundant axis is driven by short-scale spatial distance and mostly clusters Yaquina </w:t>
      </w:r>
      <w:ins w:id="113" w:author="Johnson, Marc" w:date="2022-05-05T15:22:00Z">
        <w:r w:rsidR="006F53ED">
          <w:rPr>
            <w:rFonts w:asciiTheme="minorHAnsi" w:hAnsiTheme="minorHAnsi" w:cstheme="minorHAnsi"/>
            <w:sz w:val="24"/>
            <w:szCs w:val="24"/>
          </w:rPr>
          <w:t xml:space="preserve">River </w:t>
        </w:r>
      </w:ins>
      <w:r w:rsidR="00FC4B9C" w:rsidRPr="00DE2EED">
        <w:rPr>
          <w:rFonts w:asciiTheme="minorHAnsi" w:hAnsiTheme="minorHAnsi" w:cstheme="minorHAnsi"/>
          <w:sz w:val="24"/>
          <w:szCs w:val="24"/>
        </w:rPr>
        <w:t xml:space="preserve">samples </w:t>
      </w:r>
      <w:r w:rsidR="00E47A42" w:rsidRPr="00DE2EED">
        <w:rPr>
          <w:rFonts w:asciiTheme="minorHAnsi" w:hAnsiTheme="minorHAnsi" w:cstheme="minorHAnsi"/>
          <w:sz w:val="24"/>
          <w:szCs w:val="24"/>
        </w:rPr>
        <w:t xml:space="preserve">separately </w:t>
      </w:r>
      <w:r w:rsidR="00FC4B9C" w:rsidRPr="00DE2EED">
        <w:rPr>
          <w:rFonts w:asciiTheme="minorHAnsi" w:hAnsiTheme="minorHAnsi" w:cstheme="minorHAnsi"/>
          <w:sz w:val="24"/>
          <w:szCs w:val="24"/>
        </w:rPr>
        <w:t xml:space="preserve">from all other samples, with </w:t>
      </w:r>
      <w:ins w:id="114" w:author="Johnson, Marc" w:date="2022-05-05T15:23:00Z">
        <w:r w:rsidR="006F53ED">
          <w:rPr>
            <w:rFonts w:asciiTheme="minorHAnsi" w:hAnsiTheme="minorHAnsi" w:cstheme="minorHAnsi"/>
            <w:sz w:val="24"/>
            <w:szCs w:val="24"/>
          </w:rPr>
          <w:t xml:space="preserve">an </w:t>
        </w:r>
        <w:r w:rsidR="006F53ED" w:rsidRPr="00DE2EED">
          <w:rPr>
            <w:rFonts w:asciiTheme="minorHAnsi" w:hAnsiTheme="minorHAnsi" w:cstheme="minorHAnsi"/>
            <w:sz w:val="24"/>
            <w:szCs w:val="24"/>
          </w:rPr>
          <w:t xml:space="preserve">intermediate </w:t>
        </w:r>
      </w:ins>
      <w:r w:rsidR="00FC4B9C" w:rsidRPr="00DE2EED">
        <w:rPr>
          <w:rFonts w:asciiTheme="minorHAnsi" w:hAnsiTheme="minorHAnsi" w:cstheme="minorHAnsi"/>
          <w:sz w:val="24"/>
          <w:szCs w:val="24"/>
        </w:rPr>
        <w:t>Siletz</w:t>
      </w:r>
      <w:del w:id="115" w:author="Johnson, Marc" w:date="2022-05-05T15:23:00Z">
        <w:r w:rsidR="00FC4B9C" w:rsidRPr="00DE2EED" w:rsidDel="006F53ED">
          <w:rPr>
            <w:rFonts w:asciiTheme="minorHAnsi" w:hAnsiTheme="minorHAnsi" w:cstheme="minorHAnsi"/>
            <w:sz w:val="24"/>
            <w:szCs w:val="24"/>
          </w:rPr>
          <w:delText xml:space="preserve"> </w:delText>
        </w:r>
      </w:del>
      <w:ins w:id="116" w:author="Johnson, Marc" w:date="2022-05-05T15:23:00Z">
        <w:r w:rsidR="006F53ED">
          <w:rPr>
            <w:rFonts w:asciiTheme="minorHAnsi" w:hAnsiTheme="minorHAnsi" w:cstheme="minorHAnsi"/>
            <w:sz w:val="24"/>
            <w:szCs w:val="24"/>
          </w:rPr>
          <w:t>cluster</w:t>
        </w:r>
      </w:ins>
      <w:del w:id="117" w:author="Johnson, Marc" w:date="2022-05-05T15:23:00Z">
        <w:r w:rsidR="00FC4B9C" w:rsidRPr="00DE2EED" w:rsidDel="006F53ED">
          <w:rPr>
            <w:rFonts w:asciiTheme="minorHAnsi" w:hAnsiTheme="minorHAnsi" w:cstheme="minorHAnsi"/>
            <w:sz w:val="24"/>
            <w:szCs w:val="24"/>
          </w:rPr>
          <w:delText>intermediate</w:delText>
        </w:r>
      </w:del>
      <w:r w:rsidR="00FC4B9C" w:rsidRPr="00DE2EED">
        <w:rPr>
          <w:rFonts w:asciiTheme="minorHAnsi" w:hAnsiTheme="minorHAnsi" w:cstheme="minorHAnsi"/>
          <w:sz w:val="24"/>
          <w:szCs w:val="24"/>
        </w:rPr>
        <w:t xml:space="preserve">. The second axis is driven by long-scale spatial distance and mostly clusters Coos samples from all other samples. </w:t>
      </w:r>
      <w:r w:rsidR="00EF7D3A" w:rsidRPr="00DE2EED">
        <w:rPr>
          <w:rFonts w:asciiTheme="minorHAnsi" w:hAnsiTheme="minorHAnsi" w:cstheme="minorHAnsi"/>
          <w:sz w:val="24"/>
          <w:szCs w:val="24"/>
        </w:rPr>
        <w:t>Th</w:t>
      </w:r>
      <w:r w:rsidR="00FC4B9C" w:rsidRPr="00DE2EED">
        <w:rPr>
          <w:rFonts w:asciiTheme="minorHAnsi" w:hAnsiTheme="minorHAnsi" w:cstheme="minorHAnsi"/>
          <w:sz w:val="24"/>
          <w:szCs w:val="24"/>
        </w:rPr>
        <w:t>ese findings suggest that</w:t>
      </w:r>
      <w:r w:rsidR="00EF7D3A" w:rsidRPr="00DE2EED">
        <w:rPr>
          <w:rFonts w:asciiTheme="minorHAnsi" w:hAnsiTheme="minorHAnsi" w:cstheme="minorHAnsi"/>
          <w:sz w:val="24"/>
          <w:szCs w:val="24"/>
        </w:rPr>
        <w:t xml:space="preserve"> spatial genetic patterns at short </w:t>
      </w:r>
      <w:r w:rsidR="00FC4B9C" w:rsidRPr="00DE2EED">
        <w:rPr>
          <w:rFonts w:asciiTheme="minorHAnsi" w:hAnsiTheme="minorHAnsi" w:cstheme="minorHAnsi"/>
          <w:sz w:val="24"/>
          <w:szCs w:val="24"/>
        </w:rPr>
        <w:t xml:space="preserve">and long scales </w:t>
      </w:r>
      <w:r w:rsidR="00EF7D3A" w:rsidRPr="00DE2EED">
        <w:rPr>
          <w:rFonts w:asciiTheme="minorHAnsi" w:hAnsiTheme="minorHAnsi" w:cstheme="minorHAnsi"/>
          <w:sz w:val="24"/>
          <w:szCs w:val="24"/>
        </w:rPr>
        <w:t xml:space="preserve">are driven by </w:t>
      </w:r>
      <w:r w:rsidRPr="00DE2EED">
        <w:rPr>
          <w:rFonts w:asciiTheme="minorHAnsi" w:hAnsiTheme="minorHAnsi" w:cstheme="minorHAnsi"/>
          <w:sz w:val="24"/>
          <w:szCs w:val="24"/>
        </w:rPr>
        <w:t>differentiation at different sets of genes</w:t>
      </w:r>
      <w:r w:rsidR="00FC4B9C" w:rsidRPr="00DE2EED">
        <w:rPr>
          <w:rFonts w:asciiTheme="minorHAnsi" w:hAnsiTheme="minorHAnsi" w:cstheme="minorHAnsi"/>
          <w:sz w:val="24"/>
          <w:szCs w:val="24"/>
        </w:rPr>
        <w:t xml:space="preserve">. However, findings at both </w:t>
      </w:r>
      <w:r w:rsidRPr="00DE2EED">
        <w:rPr>
          <w:rFonts w:asciiTheme="minorHAnsi" w:hAnsiTheme="minorHAnsi" w:cstheme="minorHAnsi"/>
          <w:sz w:val="24"/>
          <w:szCs w:val="24"/>
        </w:rPr>
        <w:t>short and long</w:t>
      </w:r>
      <w:r w:rsidR="00FC4B9C" w:rsidRPr="00DE2EED">
        <w:rPr>
          <w:rFonts w:asciiTheme="minorHAnsi" w:hAnsiTheme="minorHAnsi" w:cstheme="minorHAnsi"/>
          <w:sz w:val="24"/>
          <w:szCs w:val="24"/>
        </w:rPr>
        <w:t xml:space="preserve"> scales are strongly influenced by data at spatial distances where sample size is small (Siletz and Coos)</w:t>
      </w:r>
    </w:p>
    <w:p w14:paraId="05EADC32" w14:textId="4D6AC5F3" w:rsidR="00EF097E" w:rsidRDefault="00C27B33" w:rsidP="009D00D3">
      <w:pPr>
        <w:contextualSpacing/>
        <w:rPr>
          <w:rFonts w:cstheme="minorHAnsi"/>
          <w:sz w:val="24"/>
          <w:szCs w:val="24"/>
        </w:rPr>
      </w:pPr>
      <w:r w:rsidRPr="00EF097E">
        <w:rPr>
          <w:rFonts w:cstheme="minorHAnsi"/>
          <w:sz w:val="24"/>
          <w:szCs w:val="24"/>
        </w:rPr>
        <w:t xml:space="preserve">Future sampling </w:t>
      </w:r>
      <w:r w:rsidR="00EF097E">
        <w:rPr>
          <w:rFonts w:cstheme="minorHAnsi"/>
          <w:sz w:val="24"/>
          <w:szCs w:val="24"/>
        </w:rPr>
        <w:t xml:space="preserve">efforts </w:t>
      </w:r>
      <w:r w:rsidR="00174C95" w:rsidRPr="00EF097E">
        <w:rPr>
          <w:rFonts w:cstheme="minorHAnsi"/>
          <w:sz w:val="24"/>
          <w:szCs w:val="24"/>
        </w:rPr>
        <w:t>should</w:t>
      </w:r>
      <w:r w:rsidR="00DA7630" w:rsidRPr="00EF097E">
        <w:rPr>
          <w:rFonts w:cstheme="minorHAnsi"/>
          <w:sz w:val="24"/>
          <w:szCs w:val="24"/>
        </w:rPr>
        <w:t xml:space="preserve"> focus on the same basins to determine if findings are consistent across years</w:t>
      </w:r>
      <w:r w:rsidR="00174C95" w:rsidRPr="00EF097E">
        <w:rPr>
          <w:rFonts w:cstheme="minorHAnsi"/>
          <w:sz w:val="24"/>
          <w:szCs w:val="24"/>
        </w:rPr>
        <w:t xml:space="preserve"> but with particular focus on</w:t>
      </w:r>
      <w:ins w:id="118" w:author="Chris M Lorion" w:date="2022-06-09T15:36:00Z">
        <w:r w:rsidR="00606D26">
          <w:rPr>
            <w:rFonts w:cstheme="minorHAnsi"/>
            <w:sz w:val="24"/>
            <w:szCs w:val="24"/>
          </w:rPr>
          <w:t xml:space="preserve"> the</w:t>
        </w:r>
      </w:ins>
      <w:r w:rsidR="00174C95" w:rsidRPr="00EF097E">
        <w:rPr>
          <w:rFonts w:cstheme="minorHAnsi"/>
          <w:sz w:val="24"/>
          <w:szCs w:val="24"/>
        </w:rPr>
        <w:t xml:space="preserve"> </w:t>
      </w:r>
      <w:r w:rsidR="00DA7630" w:rsidRPr="00EF097E">
        <w:rPr>
          <w:rFonts w:cstheme="minorHAnsi"/>
          <w:sz w:val="24"/>
          <w:szCs w:val="24"/>
        </w:rPr>
        <w:t xml:space="preserve">Netarts and Siletz </w:t>
      </w:r>
      <w:ins w:id="119" w:author="Johnson, Marc" w:date="2022-05-05T15:23:00Z">
        <w:r w:rsidR="006F53ED">
          <w:rPr>
            <w:rFonts w:cstheme="minorHAnsi"/>
            <w:sz w:val="24"/>
            <w:szCs w:val="24"/>
          </w:rPr>
          <w:t xml:space="preserve">rivers </w:t>
        </w:r>
      </w:ins>
      <w:r w:rsidR="00DA7630" w:rsidRPr="00EF097E">
        <w:rPr>
          <w:rFonts w:cstheme="minorHAnsi"/>
          <w:sz w:val="24"/>
          <w:szCs w:val="24"/>
        </w:rPr>
        <w:t>to increase sample sizes</w:t>
      </w:r>
      <w:r w:rsidR="00174C95" w:rsidRPr="00EF097E">
        <w:rPr>
          <w:rFonts w:cstheme="minorHAnsi"/>
          <w:sz w:val="24"/>
          <w:szCs w:val="24"/>
        </w:rPr>
        <w:t xml:space="preserve">.  </w:t>
      </w:r>
      <w:commentRangeStart w:id="120"/>
      <w:del w:id="121" w:author="Chris M Lorion" w:date="2022-06-09T16:40:00Z">
        <w:r w:rsidR="00BA3479" w:rsidRPr="00EF097E" w:rsidDel="00BE625B">
          <w:rPr>
            <w:rFonts w:cstheme="minorHAnsi"/>
            <w:sz w:val="24"/>
            <w:szCs w:val="24"/>
          </w:rPr>
          <w:delText>Similarly</w:delText>
        </w:r>
      </w:del>
      <w:ins w:id="122" w:author="Chris M Lorion" w:date="2022-06-09T16:40:00Z">
        <w:r w:rsidR="00BE625B">
          <w:rPr>
            <w:rFonts w:cstheme="minorHAnsi"/>
            <w:sz w:val="24"/>
            <w:szCs w:val="24"/>
          </w:rPr>
          <w:t xml:space="preserve">Furthermore </w:t>
        </w:r>
      </w:ins>
      <w:r w:rsidR="00BA3479" w:rsidRPr="00EF097E">
        <w:rPr>
          <w:rFonts w:cstheme="minorHAnsi"/>
          <w:sz w:val="24"/>
          <w:szCs w:val="24"/>
        </w:rPr>
        <w:t>,</w:t>
      </w:r>
      <w:r w:rsidR="000D4BF8">
        <w:rPr>
          <w:rFonts w:cstheme="minorHAnsi"/>
          <w:sz w:val="24"/>
          <w:szCs w:val="24"/>
        </w:rPr>
        <w:t xml:space="preserve"> </w:t>
      </w:r>
      <w:r w:rsidR="00BA3479" w:rsidRPr="00EF097E">
        <w:rPr>
          <w:rFonts w:cstheme="minorHAnsi"/>
          <w:sz w:val="24"/>
          <w:szCs w:val="24"/>
        </w:rPr>
        <w:t>additional samples collected south of the Yaquina River (e.g.</w:t>
      </w:r>
      <w:r w:rsidR="00BA3479">
        <w:rPr>
          <w:rFonts w:cstheme="minorHAnsi"/>
          <w:sz w:val="24"/>
          <w:szCs w:val="24"/>
        </w:rPr>
        <w:t>,</w:t>
      </w:r>
      <w:r w:rsidR="00BA3479" w:rsidRPr="00EF097E">
        <w:rPr>
          <w:rFonts w:cstheme="minorHAnsi"/>
          <w:sz w:val="24"/>
          <w:szCs w:val="24"/>
        </w:rPr>
        <w:t xml:space="preserve"> Coos River)</w:t>
      </w:r>
      <w:ins w:id="123" w:author="Chris M Lorion" w:date="2022-06-09T15:28:00Z">
        <w:r w:rsidR="0042056F">
          <w:rPr>
            <w:rFonts w:cstheme="minorHAnsi"/>
            <w:sz w:val="24"/>
            <w:szCs w:val="24"/>
          </w:rPr>
          <w:t>,</w:t>
        </w:r>
      </w:ins>
      <w:ins w:id="124" w:author="Chris M Lorion" w:date="2022-06-09T15:29:00Z">
        <w:r w:rsidR="0042056F">
          <w:rPr>
            <w:rFonts w:cstheme="minorHAnsi"/>
            <w:sz w:val="24"/>
            <w:szCs w:val="24"/>
          </w:rPr>
          <w:t xml:space="preserve"> </w:t>
        </w:r>
      </w:ins>
      <w:ins w:id="125" w:author="Chris M Lorion" w:date="2022-06-09T16:39:00Z">
        <w:r w:rsidR="00BE625B">
          <w:rPr>
            <w:rFonts w:cstheme="minorHAnsi"/>
            <w:sz w:val="24"/>
            <w:szCs w:val="24"/>
          </w:rPr>
          <w:t>and in</w:t>
        </w:r>
      </w:ins>
      <w:ins w:id="126" w:author="Chris M Lorion" w:date="2022-06-09T16:38:00Z">
        <w:r w:rsidR="00BE625B">
          <w:rPr>
            <w:rFonts w:cstheme="minorHAnsi"/>
            <w:sz w:val="24"/>
            <w:szCs w:val="24"/>
          </w:rPr>
          <w:t xml:space="preserve"> </w:t>
        </w:r>
      </w:ins>
      <w:ins w:id="127" w:author="Chris M Lorion" w:date="2022-06-09T16:39:00Z">
        <w:r w:rsidR="00BE625B">
          <w:rPr>
            <w:rFonts w:cstheme="minorHAnsi"/>
            <w:sz w:val="24"/>
            <w:szCs w:val="24"/>
          </w:rPr>
          <w:t xml:space="preserve">other </w:t>
        </w:r>
      </w:ins>
      <w:ins w:id="128" w:author="Chris M Lorion" w:date="2022-06-09T16:41:00Z">
        <w:r w:rsidR="00BE625B">
          <w:rPr>
            <w:rFonts w:cstheme="minorHAnsi"/>
            <w:sz w:val="24"/>
            <w:szCs w:val="24"/>
          </w:rPr>
          <w:t>coast</w:t>
        </w:r>
      </w:ins>
      <w:ins w:id="129" w:author="Chris M Lorion" w:date="2022-06-09T16:44:00Z">
        <w:r w:rsidR="004E111F">
          <w:rPr>
            <w:rFonts w:cstheme="minorHAnsi"/>
            <w:sz w:val="24"/>
            <w:szCs w:val="24"/>
          </w:rPr>
          <w:t>al</w:t>
        </w:r>
      </w:ins>
      <w:ins w:id="130" w:author="Chris M Lorion" w:date="2022-06-09T16:41:00Z">
        <w:r w:rsidR="00BE625B">
          <w:rPr>
            <w:rFonts w:cstheme="minorHAnsi"/>
            <w:sz w:val="24"/>
            <w:szCs w:val="24"/>
          </w:rPr>
          <w:t xml:space="preserve"> </w:t>
        </w:r>
      </w:ins>
      <w:ins w:id="131" w:author="Chris M Lorion" w:date="2022-06-09T16:39:00Z">
        <w:r w:rsidR="00BE625B">
          <w:rPr>
            <w:rFonts w:cstheme="minorHAnsi"/>
            <w:sz w:val="24"/>
            <w:szCs w:val="24"/>
          </w:rPr>
          <w:t>rivers</w:t>
        </w:r>
      </w:ins>
      <w:ins w:id="132" w:author="Chris M Lorion" w:date="2022-06-09T16:38:00Z">
        <w:r w:rsidR="00BE625B">
          <w:rPr>
            <w:rFonts w:cstheme="minorHAnsi"/>
            <w:sz w:val="24"/>
            <w:szCs w:val="24"/>
          </w:rPr>
          <w:t xml:space="preserve"> </w:t>
        </w:r>
      </w:ins>
      <w:ins w:id="133" w:author="Chris M Lorion" w:date="2022-06-09T16:41:00Z">
        <w:r w:rsidR="00BE625B">
          <w:rPr>
            <w:rFonts w:cstheme="minorHAnsi"/>
            <w:sz w:val="24"/>
            <w:szCs w:val="24"/>
          </w:rPr>
          <w:t>with regular Chum Salmon presence</w:t>
        </w:r>
      </w:ins>
      <w:ins w:id="134" w:author="Chris M Lorion" w:date="2022-06-09T15:26:00Z">
        <w:r w:rsidR="0042056F">
          <w:rPr>
            <w:rFonts w:cstheme="minorHAnsi"/>
            <w:sz w:val="24"/>
            <w:szCs w:val="24"/>
          </w:rPr>
          <w:t xml:space="preserve"> (e.g., Necanicu</w:t>
        </w:r>
      </w:ins>
      <w:ins w:id="135" w:author="Chris M Lorion" w:date="2022-06-09T16:44:00Z">
        <w:r w:rsidR="004E111F">
          <w:rPr>
            <w:rFonts w:cstheme="minorHAnsi"/>
            <w:sz w:val="24"/>
            <w:szCs w:val="24"/>
          </w:rPr>
          <w:t xml:space="preserve">m, </w:t>
        </w:r>
      </w:ins>
      <w:ins w:id="136" w:author="Chris M Lorion" w:date="2022-06-09T15:26:00Z">
        <w:r w:rsidR="0042056F">
          <w:rPr>
            <w:rFonts w:cstheme="minorHAnsi"/>
            <w:sz w:val="24"/>
            <w:szCs w:val="24"/>
          </w:rPr>
          <w:t>Nestucca</w:t>
        </w:r>
      </w:ins>
      <w:ins w:id="137" w:author="Chris M Lorion" w:date="2022-06-09T16:44:00Z">
        <w:r w:rsidR="004E111F">
          <w:rPr>
            <w:rFonts w:cstheme="minorHAnsi"/>
            <w:sz w:val="24"/>
            <w:szCs w:val="24"/>
          </w:rPr>
          <w:t>, and Salmon</w:t>
        </w:r>
      </w:ins>
      <w:ins w:id="138" w:author="Chris M Lorion" w:date="2022-06-09T15:26:00Z">
        <w:r w:rsidR="0042056F">
          <w:rPr>
            <w:rFonts w:cstheme="minorHAnsi"/>
            <w:sz w:val="24"/>
            <w:szCs w:val="24"/>
          </w:rPr>
          <w:t>)</w:t>
        </w:r>
      </w:ins>
      <w:ins w:id="139" w:author="Chris M Lorion" w:date="2022-06-09T15:28:00Z">
        <w:r w:rsidR="0042056F">
          <w:rPr>
            <w:rFonts w:cstheme="minorHAnsi"/>
            <w:sz w:val="24"/>
            <w:szCs w:val="24"/>
          </w:rPr>
          <w:t>,</w:t>
        </w:r>
      </w:ins>
      <w:ins w:id="140" w:author="Chris M Lorion" w:date="2022-06-09T15:26:00Z">
        <w:r w:rsidR="0042056F">
          <w:rPr>
            <w:rFonts w:cstheme="minorHAnsi"/>
            <w:sz w:val="24"/>
            <w:szCs w:val="24"/>
          </w:rPr>
          <w:t xml:space="preserve"> </w:t>
        </w:r>
      </w:ins>
      <w:r w:rsidR="0042056F">
        <w:rPr>
          <w:rFonts w:cstheme="minorHAnsi"/>
          <w:sz w:val="24"/>
          <w:szCs w:val="24"/>
        </w:rPr>
        <w:t>w</w:t>
      </w:r>
      <w:r w:rsidR="00BA3479" w:rsidRPr="00EF097E">
        <w:rPr>
          <w:rFonts w:cstheme="minorHAnsi"/>
          <w:sz w:val="24"/>
          <w:szCs w:val="24"/>
        </w:rPr>
        <w:t xml:space="preserve">ould provide greater insight into the </w:t>
      </w:r>
      <w:r w:rsidR="00BA3479">
        <w:rPr>
          <w:rFonts w:cstheme="minorHAnsi"/>
          <w:sz w:val="24"/>
          <w:szCs w:val="24"/>
        </w:rPr>
        <w:t xml:space="preserve">potential </w:t>
      </w:r>
      <w:r w:rsidR="00BA3479" w:rsidRPr="00EF097E">
        <w:rPr>
          <w:rFonts w:cstheme="minorHAnsi"/>
          <w:sz w:val="24"/>
          <w:szCs w:val="24"/>
        </w:rPr>
        <w:t>patterns of IBD.</w:t>
      </w:r>
      <w:commentRangeEnd w:id="120"/>
      <w:r w:rsidR="00BA3479">
        <w:rPr>
          <w:rStyle w:val="CommentReference"/>
        </w:rPr>
        <w:commentReference w:id="120"/>
      </w:r>
    </w:p>
    <w:p w14:paraId="013B8DD4" w14:textId="77777777" w:rsidR="00D85374" w:rsidRDefault="00D85374" w:rsidP="009D00D3">
      <w:pPr>
        <w:contextualSpacing/>
        <w:rPr>
          <w:rFonts w:cstheme="minorHAnsi"/>
          <w:sz w:val="24"/>
          <w:szCs w:val="24"/>
        </w:rPr>
      </w:pPr>
    </w:p>
    <w:p w14:paraId="585CC64B" w14:textId="598FB8C0" w:rsidR="00555DE2" w:rsidRPr="00EF097E" w:rsidRDefault="00EF097E" w:rsidP="009D00D3">
      <w:pPr>
        <w:contextualSpacing/>
        <w:rPr>
          <w:rFonts w:cstheme="minorHAnsi"/>
          <w:sz w:val="24"/>
          <w:szCs w:val="24"/>
        </w:rPr>
      </w:pPr>
      <w:commentRangeStart w:id="141"/>
      <w:commentRangeStart w:id="142"/>
      <w:r>
        <w:rPr>
          <w:rFonts w:cstheme="minorHAnsi"/>
          <w:sz w:val="24"/>
          <w:szCs w:val="24"/>
        </w:rPr>
        <w:t>As mentioned above, t</w:t>
      </w:r>
      <w:r w:rsidR="00555DE2" w:rsidRPr="00EF097E">
        <w:rPr>
          <w:rFonts w:cstheme="minorHAnsi"/>
          <w:sz w:val="24"/>
          <w:szCs w:val="24"/>
        </w:rPr>
        <w:t xml:space="preserve">here is no evidence of population genetic structure within </w:t>
      </w:r>
      <w:r w:rsidR="004607A9" w:rsidRPr="00EF097E">
        <w:rPr>
          <w:rFonts w:cstheme="minorHAnsi"/>
          <w:sz w:val="24"/>
          <w:szCs w:val="24"/>
        </w:rPr>
        <w:t xml:space="preserve">the </w:t>
      </w:r>
      <w:r w:rsidR="00555DE2" w:rsidRPr="00EF097E">
        <w:rPr>
          <w:rFonts w:cstheme="minorHAnsi"/>
          <w:sz w:val="24"/>
          <w:szCs w:val="24"/>
        </w:rPr>
        <w:t xml:space="preserve">Tillamook </w:t>
      </w:r>
      <w:r w:rsidR="004607A9" w:rsidRPr="00EF097E">
        <w:rPr>
          <w:rFonts w:cstheme="minorHAnsi"/>
          <w:sz w:val="24"/>
          <w:szCs w:val="24"/>
        </w:rPr>
        <w:t>B</w:t>
      </w:r>
      <w:r w:rsidR="00555DE2" w:rsidRPr="00EF097E">
        <w:rPr>
          <w:rFonts w:cstheme="minorHAnsi"/>
          <w:sz w:val="24"/>
          <w:szCs w:val="24"/>
        </w:rPr>
        <w:t>asin</w:t>
      </w:r>
      <w:r w:rsidR="00F64A69" w:rsidRPr="00EF097E">
        <w:rPr>
          <w:rFonts w:cstheme="minorHAnsi"/>
          <w:sz w:val="24"/>
          <w:szCs w:val="24"/>
        </w:rPr>
        <w:t xml:space="preserve"> based on the 350 </w:t>
      </w:r>
      <w:r w:rsidR="00E47A42" w:rsidRPr="00EF097E">
        <w:rPr>
          <w:rFonts w:cstheme="minorHAnsi"/>
          <w:sz w:val="24"/>
          <w:szCs w:val="24"/>
        </w:rPr>
        <w:t>markers</w:t>
      </w:r>
      <w:r w:rsidR="00F64A69" w:rsidRPr="00EF097E">
        <w:rPr>
          <w:rFonts w:cstheme="minorHAnsi"/>
          <w:sz w:val="24"/>
          <w:szCs w:val="24"/>
        </w:rPr>
        <w:t xml:space="preserve"> examined in this study</w:t>
      </w:r>
      <w:r w:rsidR="00555DE2" w:rsidRPr="00EF097E">
        <w:rPr>
          <w:rFonts w:cstheme="minorHAnsi"/>
          <w:sz w:val="24"/>
          <w:szCs w:val="24"/>
        </w:rPr>
        <w:t xml:space="preserve">. </w:t>
      </w:r>
      <w:r w:rsidR="00E47A42" w:rsidRPr="00EF097E">
        <w:rPr>
          <w:rFonts w:cstheme="minorHAnsi"/>
          <w:sz w:val="24"/>
          <w:szCs w:val="24"/>
        </w:rPr>
        <w:t xml:space="preserve">However, when using a small panel of genetic markers, it should be emphasized that absence of evidence is not evidence of absence. While the overall level differentiation is low, and genome-wide genetic structure is not apparent from </w:t>
      </w:r>
      <w:r w:rsidR="001A3CA7" w:rsidRPr="00EF097E">
        <w:rPr>
          <w:rFonts w:cstheme="minorHAnsi"/>
          <w:sz w:val="24"/>
          <w:szCs w:val="24"/>
        </w:rPr>
        <w:t>the</w:t>
      </w:r>
      <w:r w:rsidR="00E47A42" w:rsidRPr="00EF097E">
        <w:rPr>
          <w:rFonts w:cstheme="minorHAnsi"/>
          <w:sz w:val="24"/>
          <w:szCs w:val="24"/>
        </w:rPr>
        <w:t xml:space="preserve"> data, ecologically relevant genetic differences may exist at regions of the genome not tagged by the genetic markers analyzed in this study.</w:t>
      </w:r>
      <w:commentRangeEnd w:id="141"/>
      <w:r w:rsidR="008C0844">
        <w:rPr>
          <w:rStyle w:val="CommentReference"/>
        </w:rPr>
        <w:commentReference w:id="141"/>
      </w:r>
      <w:commentRangeEnd w:id="142"/>
      <w:r w:rsidR="00657849">
        <w:rPr>
          <w:rStyle w:val="CommentReference"/>
        </w:rPr>
        <w:commentReference w:id="142"/>
      </w:r>
    </w:p>
    <w:p w14:paraId="5B67F6E0" w14:textId="77777777" w:rsidR="00DF4DDA" w:rsidRPr="00DE2EED" w:rsidRDefault="00DF4DDA" w:rsidP="009D00D3">
      <w:pPr>
        <w:contextualSpacing/>
        <w:rPr>
          <w:rFonts w:cstheme="minorHAnsi"/>
          <w:sz w:val="24"/>
          <w:szCs w:val="24"/>
        </w:rPr>
      </w:pPr>
    </w:p>
    <w:p w14:paraId="31FD7E7F" w14:textId="77777777" w:rsidR="00144E70" w:rsidRPr="00D90081" w:rsidRDefault="00144E70" w:rsidP="009D00D3">
      <w:pPr>
        <w:pStyle w:val="Heading1"/>
        <w:contextualSpacing/>
        <w:rPr>
          <w:rFonts w:asciiTheme="minorHAnsi" w:hAnsiTheme="minorHAnsi"/>
        </w:rPr>
      </w:pPr>
      <w:bookmarkStart w:id="143" w:name="_Toc79163056"/>
      <w:r w:rsidRPr="00D90081">
        <w:rPr>
          <w:rFonts w:asciiTheme="minorHAnsi" w:hAnsiTheme="minorHAnsi"/>
        </w:rPr>
        <w:t>ACKNOWLEDGMENTS</w:t>
      </w:r>
      <w:bookmarkEnd w:id="143"/>
    </w:p>
    <w:p w14:paraId="3047AD1B" w14:textId="2C7F617B" w:rsidR="0019344F" w:rsidRDefault="00C20080" w:rsidP="009D00D3">
      <w:pPr>
        <w:contextualSpacing/>
      </w:pPr>
      <w:r>
        <w:rPr>
          <w:sz w:val="24"/>
          <w:szCs w:val="24"/>
        </w:rPr>
        <w:t xml:space="preserve">We gratefully acknowledge </w:t>
      </w:r>
      <w:r w:rsidR="003E5222">
        <w:rPr>
          <w:sz w:val="24"/>
          <w:szCs w:val="24"/>
        </w:rPr>
        <w:t>Derek Wiley, Scott Kirby</w:t>
      </w:r>
      <w:r w:rsidR="00075949">
        <w:rPr>
          <w:sz w:val="24"/>
          <w:szCs w:val="24"/>
        </w:rPr>
        <w:t xml:space="preserve">, </w:t>
      </w:r>
      <w:r w:rsidR="003E5222">
        <w:rPr>
          <w:sz w:val="24"/>
          <w:szCs w:val="24"/>
        </w:rPr>
        <w:t>Trevan Cornwell, Staci Stein</w:t>
      </w:r>
      <w:r w:rsidR="002C5399">
        <w:rPr>
          <w:sz w:val="24"/>
          <w:szCs w:val="24"/>
        </w:rPr>
        <w:t xml:space="preserve">, </w:t>
      </w:r>
      <w:r w:rsidR="00075949">
        <w:rPr>
          <w:sz w:val="24"/>
          <w:szCs w:val="24"/>
        </w:rPr>
        <w:t>and Gary Vonderohe</w:t>
      </w:r>
      <w:r w:rsidR="003E5222">
        <w:rPr>
          <w:sz w:val="24"/>
          <w:szCs w:val="24"/>
        </w:rPr>
        <w:t xml:space="preserve"> </w:t>
      </w:r>
      <w:r w:rsidR="00ED2874">
        <w:rPr>
          <w:sz w:val="24"/>
          <w:szCs w:val="24"/>
        </w:rPr>
        <w:t xml:space="preserve">from ODFW, </w:t>
      </w:r>
      <w:r>
        <w:rPr>
          <w:sz w:val="24"/>
          <w:szCs w:val="24"/>
        </w:rPr>
        <w:t>as well as</w:t>
      </w:r>
      <w:r w:rsidR="00ED2874">
        <w:rPr>
          <w:sz w:val="24"/>
          <w:szCs w:val="24"/>
        </w:rPr>
        <w:t xml:space="preserve"> Mark Stone from the Lincoln Soil and Watershed Conservation District</w:t>
      </w:r>
      <w:r>
        <w:rPr>
          <w:sz w:val="24"/>
          <w:szCs w:val="24"/>
        </w:rPr>
        <w:t>, for</w:t>
      </w:r>
      <w:r w:rsidR="00114E1C">
        <w:rPr>
          <w:sz w:val="24"/>
          <w:szCs w:val="24"/>
        </w:rPr>
        <w:t xml:space="preserve"> </w:t>
      </w:r>
      <w:r w:rsidR="00075949">
        <w:rPr>
          <w:sz w:val="24"/>
          <w:szCs w:val="24"/>
        </w:rPr>
        <w:t>collec</w:t>
      </w:r>
      <w:r>
        <w:rPr>
          <w:sz w:val="24"/>
          <w:szCs w:val="24"/>
        </w:rPr>
        <w:t>ting</w:t>
      </w:r>
      <w:r w:rsidR="00075949">
        <w:rPr>
          <w:sz w:val="24"/>
          <w:szCs w:val="24"/>
        </w:rPr>
        <w:t xml:space="preserve"> the tissue samples</w:t>
      </w:r>
      <w:r>
        <w:rPr>
          <w:sz w:val="24"/>
          <w:szCs w:val="24"/>
        </w:rPr>
        <w:t xml:space="preserve"> used in this study.</w:t>
      </w:r>
      <w:r w:rsidR="00693A04">
        <w:rPr>
          <w:sz w:val="24"/>
          <w:szCs w:val="24"/>
        </w:rPr>
        <w:t xml:space="preserve"> ODFW’s Monitoring Coordinator Jamie Anthony was instrumental in planning and implementing field sampling in 2019.</w:t>
      </w:r>
      <w:r>
        <w:rPr>
          <w:sz w:val="24"/>
          <w:szCs w:val="24"/>
        </w:rPr>
        <w:t xml:space="preserve"> </w:t>
      </w:r>
      <w:ins w:id="144" w:author="LORION Chris M * ODFW" w:date="2022-06-09T17:08:00Z">
        <w:r w:rsidR="00BB1B17">
          <w:rPr>
            <w:sz w:val="24"/>
            <w:szCs w:val="24"/>
          </w:rPr>
          <w:t xml:space="preserve">We </w:t>
        </w:r>
      </w:ins>
      <w:ins w:id="145" w:author="LORION Chris M * ODFW" w:date="2022-06-09T17:12:00Z">
        <w:r w:rsidR="00BB1B17">
          <w:rPr>
            <w:sz w:val="24"/>
            <w:szCs w:val="24"/>
          </w:rPr>
          <w:t>thank</w:t>
        </w:r>
      </w:ins>
      <w:ins w:id="146" w:author="LORION Chris M * ODFW" w:date="2022-06-09T17:08:00Z">
        <w:r w:rsidR="00BB1B17">
          <w:rPr>
            <w:sz w:val="24"/>
            <w:szCs w:val="24"/>
          </w:rPr>
          <w:t xml:space="preserve"> Erin Gilbert</w:t>
        </w:r>
      </w:ins>
      <w:ins w:id="147" w:author="LORION Chris M * ODFW" w:date="2022-06-09T17:10:00Z">
        <w:r w:rsidR="00BB1B17">
          <w:rPr>
            <w:sz w:val="24"/>
            <w:szCs w:val="24"/>
          </w:rPr>
          <w:t xml:space="preserve"> (O</w:t>
        </w:r>
      </w:ins>
      <w:ins w:id="148" w:author="LORION Chris M * ODFW" w:date="2022-06-09T17:11:00Z">
        <w:r w:rsidR="00BB1B17">
          <w:rPr>
            <w:sz w:val="24"/>
            <w:szCs w:val="24"/>
          </w:rPr>
          <w:t>DFW)</w:t>
        </w:r>
      </w:ins>
      <w:ins w:id="149" w:author="LORION Chris M * ODFW" w:date="2022-06-09T17:08:00Z">
        <w:r w:rsidR="00BB1B17">
          <w:rPr>
            <w:sz w:val="24"/>
            <w:szCs w:val="24"/>
          </w:rPr>
          <w:t xml:space="preserve"> for creating the map in Figure 1. </w:t>
        </w:r>
      </w:ins>
      <w:r>
        <w:rPr>
          <w:sz w:val="24"/>
          <w:szCs w:val="24"/>
        </w:rPr>
        <w:t xml:space="preserve">Shannon Richardson from ODFW’s Fish Life History Analysis Project provided the archival scale samples, which were originally collected by staff from ODFW’s Oregon Adult Salmonid Inventory and Sampling (OASIS) project. OASIS staff, including Jon Nott and Briana Sounhein, </w:t>
      </w:r>
      <w:r w:rsidR="00693A04">
        <w:rPr>
          <w:sz w:val="24"/>
          <w:szCs w:val="24"/>
        </w:rPr>
        <w:t xml:space="preserve">also </w:t>
      </w:r>
      <w:r>
        <w:rPr>
          <w:sz w:val="24"/>
          <w:szCs w:val="24"/>
        </w:rPr>
        <w:t>helped coordinate</w:t>
      </w:r>
      <w:r w:rsidR="00693A04">
        <w:rPr>
          <w:sz w:val="24"/>
          <w:szCs w:val="24"/>
        </w:rPr>
        <w:t xml:space="preserve"> </w:t>
      </w:r>
      <w:r>
        <w:rPr>
          <w:sz w:val="24"/>
          <w:szCs w:val="24"/>
        </w:rPr>
        <w:t>tissue sampling in 2019</w:t>
      </w:r>
      <w:r w:rsidR="00075949">
        <w:rPr>
          <w:sz w:val="24"/>
          <w:szCs w:val="24"/>
        </w:rPr>
        <w:t>.</w:t>
      </w:r>
      <w:r w:rsidR="004607A9">
        <w:rPr>
          <w:sz w:val="24"/>
          <w:szCs w:val="24"/>
        </w:rPr>
        <w:t xml:space="preserve"> </w:t>
      </w:r>
      <w:r w:rsidR="00075949">
        <w:rPr>
          <w:sz w:val="24"/>
          <w:szCs w:val="24"/>
        </w:rPr>
        <w:t xml:space="preserve"> </w:t>
      </w:r>
      <w:r w:rsidR="003E5222">
        <w:rPr>
          <w:sz w:val="24"/>
          <w:szCs w:val="24"/>
        </w:rPr>
        <w:t xml:space="preserve"> </w:t>
      </w:r>
    </w:p>
    <w:p w14:paraId="3F6A8CF7" w14:textId="7FE2983A" w:rsidR="00EC1D83" w:rsidRDefault="00EC1D83" w:rsidP="0019344F">
      <w:pPr>
        <w:pStyle w:val="Heading1"/>
        <w:rPr>
          <w:rFonts w:asciiTheme="minorHAnsi" w:hAnsiTheme="minorHAnsi" w:cstheme="minorHAnsi"/>
        </w:rPr>
      </w:pPr>
      <w:bookmarkStart w:id="150" w:name="_Toc79163057"/>
    </w:p>
    <w:p w14:paraId="32F6E561" w14:textId="44CA7AE7" w:rsidR="000278FB" w:rsidRDefault="000278FB" w:rsidP="000278FB"/>
    <w:p w14:paraId="26D9C065" w14:textId="0AB69951" w:rsidR="000278FB" w:rsidRDefault="000278FB" w:rsidP="000278FB"/>
    <w:p w14:paraId="1A247BDD" w14:textId="77777777" w:rsidR="000278FB" w:rsidRPr="000278FB" w:rsidRDefault="000278FB" w:rsidP="000278FB"/>
    <w:p w14:paraId="7D05D277" w14:textId="3CE88607" w:rsidR="00CA0961" w:rsidRPr="0019344F" w:rsidRDefault="00AA7529" w:rsidP="0019344F">
      <w:pPr>
        <w:pStyle w:val="Heading1"/>
        <w:rPr>
          <w:rFonts w:asciiTheme="minorHAnsi" w:hAnsiTheme="minorHAnsi" w:cstheme="minorHAnsi"/>
          <w:sz w:val="22"/>
          <w:szCs w:val="22"/>
        </w:rPr>
      </w:pPr>
      <w:r w:rsidRPr="0019344F">
        <w:rPr>
          <w:rFonts w:asciiTheme="minorHAnsi" w:hAnsiTheme="minorHAnsi" w:cstheme="minorHAnsi"/>
        </w:rPr>
        <w:t>SUPPLEMENTAL FIGURES</w:t>
      </w:r>
      <w:bookmarkEnd w:id="150"/>
    </w:p>
    <w:p w14:paraId="11F7D8C0" w14:textId="77777777" w:rsidR="0019344F" w:rsidRDefault="00CA0961" w:rsidP="0019344F">
      <w:r w:rsidRPr="00CA0961">
        <w:rPr>
          <w:noProof/>
        </w:rPr>
        <w:drawing>
          <wp:inline distT="0" distB="0" distL="0" distR="0" wp14:anchorId="72E47240" wp14:editId="7539DE36">
            <wp:extent cx="4280180" cy="2867579"/>
            <wp:effectExtent l="0" t="0" r="0" b="3175"/>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28"/>
                    <a:stretch>
                      <a:fillRect/>
                    </a:stretch>
                  </pic:blipFill>
                  <pic:spPr>
                    <a:xfrm>
                      <a:off x="0" y="0"/>
                      <a:ext cx="4284898" cy="2870740"/>
                    </a:xfrm>
                    <a:prstGeom prst="rect">
                      <a:avLst/>
                    </a:prstGeom>
                  </pic:spPr>
                </pic:pic>
              </a:graphicData>
            </a:graphic>
          </wp:inline>
        </w:drawing>
      </w:r>
    </w:p>
    <w:p w14:paraId="7455C378" w14:textId="5984596E" w:rsidR="00CA0961" w:rsidRDefault="00CA0961" w:rsidP="0019344F">
      <w:r>
        <w:t>Supplemental Figure 1: Scree</w:t>
      </w:r>
      <w:r w:rsidR="00E12761">
        <w:t xml:space="preserve"> </w:t>
      </w:r>
      <w:r>
        <w:t xml:space="preserve">plot of eigenvalues from PCA of genetic data. </w:t>
      </w:r>
    </w:p>
    <w:p w14:paraId="49EFE90B" w14:textId="6C42F1AC" w:rsidR="0068484D" w:rsidRDefault="0068484D" w:rsidP="0019344F"/>
    <w:p w14:paraId="5F3E4EF7" w14:textId="77777777" w:rsidR="0019344F" w:rsidRDefault="0019344F" w:rsidP="0019344F"/>
    <w:p w14:paraId="17C26D88" w14:textId="416C444B" w:rsidR="0068484D" w:rsidRDefault="0068484D" w:rsidP="00CA0961">
      <w:r w:rsidRPr="0068484D">
        <w:rPr>
          <w:noProof/>
        </w:rPr>
        <w:drawing>
          <wp:inline distT="0" distB="0" distL="0" distR="0" wp14:anchorId="768EABBE" wp14:editId="376BE63B">
            <wp:extent cx="4652387" cy="278184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9"/>
                    <a:stretch>
                      <a:fillRect/>
                    </a:stretch>
                  </pic:blipFill>
                  <pic:spPr>
                    <a:xfrm>
                      <a:off x="0" y="0"/>
                      <a:ext cx="4660465" cy="2786670"/>
                    </a:xfrm>
                    <a:prstGeom prst="rect">
                      <a:avLst/>
                    </a:prstGeom>
                  </pic:spPr>
                </pic:pic>
              </a:graphicData>
            </a:graphic>
          </wp:inline>
        </w:drawing>
      </w:r>
    </w:p>
    <w:p w14:paraId="7184C96F" w14:textId="18CBB19E" w:rsidR="0068484D" w:rsidRDefault="0068484D" w:rsidP="00CA0961">
      <w:r>
        <w:t>Supplemental Figure 2: First two principal components of PCA using only Kilchis and Miami River samples.</w:t>
      </w:r>
    </w:p>
    <w:p w14:paraId="463A7C4E" w14:textId="4CBF9DF8" w:rsidR="004F290C" w:rsidRDefault="004F290C" w:rsidP="00CA0961"/>
    <w:p w14:paraId="6E1C0091" w14:textId="3B0773FF" w:rsidR="004F290C" w:rsidRDefault="002519B3" w:rsidP="00B5742C">
      <w:pPr>
        <w:spacing w:after="0"/>
      </w:pPr>
      <w:r w:rsidRPr="002519B3">
        <w:rPr>
          <w:noProof/>
        </w:rPr>
        <w:drawing>
          <wp:inline distT="0" distB="0" distL="0" distR="0" wp14:anchorId="27F9DFDF" wp14:editId="032145D2">
            <wp:extent cx="5767754" cy="3678506"/>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0"/>
                    <a:stretch>
                      <a:fillRect/>
                    </a:stretch>
                  </pic:blipFill>
                  <pic:spPr>
                    <a:xfrm>
                      <a:off x="0" y="0"/>
                      <a:ext cx="5781073" cy="3687000"/>
                    </a:xfrm>
                    <a:prstGeom prst="rect">
                      <a:avLst/>
                    </a:prstGeom>
                  </pic:spPr>
                </pic:pic>
              </a:graphicData>
            </a:graphic>
          </wp:inline>
        </w:drawing>
      </w:r>
    </w:p>
    <w:p w14:paraId="45C3706C" w14:textId="057AA3A6" w:rsidR="002519B3" w:rsidRDefault="002519B3" w:rsidP="002519B3">
      <w:r>
        <w:t xml:space="preserve">Supplemental Figure 3: Mean value of </w:t>
      </w:r>
      <w:r w:rsidR="00B5742C">
        <w:t xml:space="preserve">first two </w:t>
      </w:r>
      <w:r>
        <w:t xml:space="preserve">dbMEMs at each sampling location. </w:t>
      </w:r>
      <w:r w:rsidR="00B5742C">
        <w:t>Text labels correspond to rough position of basin and Tillamook basin contains two sampling locations.</w:t>
      </w:r>
    </w:p>
    <w:p w14:paraId="0DD8806C" w14:textId="77777777" w:rsidR="002519B3" w:rsidRPr="00CA0961" w:rsidRDefault="002519B3" w:rsidP="00CA0961"/>
    <w:p w14:paraId="14A90821" w14:textId="269B91C4" w:rsidR="00144E70" w:rsidRDefault="00144E70" w:rsidP="00144E70">
      <w:pPr>
        <w:pStyle w:val="Heading1"/>
        <w:rPr>
          <w:rFonts w:asciiTheme="minorHAnsi" w:hAnsiTheme="minorHAnsi"/>
        </w:rPr>
      </w:pPr>
      <w:bookmarkStart w:id="151" w:name="_Toc79163058"/>
      <w:r w:rsidRPr="00D90081">
        <w:rPr>
          <w:rFonts w:asciiTheme="minorHAnsi" w:hAnsiTheme="minorHAnsi"/>
        </w:rPr>
        <w:t>REFERENCES</w:t>
      </w:r>
      <w:bookmarkEnd w:id="151"/>
      <w:r w:rsidRPr="00D90081">
        <w:rPr>
          <w:rFonts w:asciiTheme="minorHAnsi" w:hAnsiTheme="minorHAnsi"/>
        </w:rPr>
        <w:t xml:space="preserve"> </w:t>
      </w:r>
    </w:p>
    <w:p w14:paraId="67DD1C78" w14:textId="77777777" w:rsidR="00033666" w:rsidRPr="00033666" w:rsidRDefault="00033666" w:rsidP="00033666">
      <w:pPr>
        <w:ind w:left="720" w:hanging="720"/>
        <w:rPr>
          <w:sz w:val="24"/>
          <w:szCs w:val="24"/>
        </w:rPr>
      </w:pPr>
      <w:r w:rsidRPr="00033666">
        <w:rPr>
          <w:sz w:val="24"/>
          <w:szCs w:val="24"/>
        </w:rPr>
        <w:fldChar w:fldCharType="begin"/>
      </w:r>
      <w:r w:rsidRPr="00033666">
        <w:rPr>
          <w:sz w:val="24"/>
          <w:szCs w:val="24"/>
        </w:rPr>
        <w:instrText xml:space="preserve"> ADDIN EN.REFLIST </w:instrText>
      </w:r>
      <w:r w:rsidRPr="00033666">
        <w:rPr>
          <w:sz w:val="24"/>
          <w:szCs w:val="24"/>
        </w:rPr>
        <w:fldChar w:fldCharType="separate"/>
      </w:r>
      <w:r w:rsidRPr="00033666">
        <w:rPr>
          <w:sz w:val="24"/>
          <w:szCs w:val="24"/>
        </w:rPr>
        <w:t xml:space="preserve">Campbell NR, Harmon SA, Narum SR (2015) Genotyping-in-thousands by sequencing (gt-seq): A cost effective snp genotyping method based on custom amplicon sequencing. </w:t>
      </w:r>
      <w:r w:rsidRPr="00033666">
        <w:rPr>
          <w:i/>
          <w:sz w:val="24"/>
          <w:szCs w:val="24"/>
        </w:rPr>
        <w:t>Mol Ecol Resour</w:t>
      </w:r>
      <w:r w:rsidRPr="00033666">
        <w:rPr>
          <w:sz w:val="24"/>
          <w:szCs w:val="24"/>
        </w:rPr>
        <w:t xml:space="preserve"> </w:t>
      </w:r>
      <w:r w:rsidRPr="00033666">
        <w:rPr>
          <w:b/>
          <w:sz w:val="24"/>
          <w:szCs w:val="24"/>
        </w:rPr>
        <w:t>15</w:t>
      </w:r>
      <w:r w:rsidRPr="00033666">
        <w:rPr>
          <w:sz w:val="24"/>
          <w:szCs w:val="24"/>
        </w:rPr>
        <w:t>, 855-867.</w:t>
      </w:r>
    </w:p>
    <w:p w14:paraId="289A25C6" w14:textId="77777777" w:rsidR="00033666" w:rsidRPr="00033666" w:rsidRDefault="00033666" w:rsidP="00033666">
      <w:pPr>
        <w:ind w:left="720" w:hanging="720"/>
        <w:rPr>
          <w:sz w:val="24"/>
          <w:szCs w:val="24"/>
        </w:rPr>
      </w:pPr>
      <w:r w:rsidRPr="00033666">
        <w:rPr>
          <w:sz w:val="24"/>
          <w:szCs w:val="24"/>
        </w:rPr>
        <w:t xml:space="preserve">Earl DA, vonHoldt BM (2012) Structure harvester: A website and program for visualizing structure output and implementing the evanno method. </w:t>
      </w:r>
      <w:r w:rsidRPr="00033666">
        <w:rPr>
          <w:i/>
          <w:sz w:val="24"/>
          <w:szCs w:val="24"/>
        </w:rPr>
        <w:t>Conservation Genetics Resources</w:t>
      </w:r>
      <w:r w:rsidRPr="00033666">
        <w:rPr>
          <w:sz w:val="24"/>
          <w:szCs w:val="24"/>
        </w:rPr>
        <w:t xml:space="preserve"> </w:t>
      </w:r>
      <w:r w:rsidRPr="00033666">
        <w:rPr>
          <w:b/>
          <w:sz w:val="24"/>
          <w:szCs w:val="24"/>
        </w:rPr>
        <w:t>4</w:t>
      </w:r>
      <w:r w:rsidRPr="00033666">
        <w:rPr>
          <w:sz w:val="24"/>
          <w:szCs w:val="24"/>
        </w:rPr>
        <w:t>, 359-361.</w:t>
      </w:r>
    </w:p>
    <w:p w14:paraId="3CA7F246" w14:textId="77777777" w:rsidR="00033666" w:rsidRPr="00033666" w:rsidRDefault="00033666" w:rsidP="00033666">
      <w:pPr>
        <w:ind w:left="720" w:hanging="720"/>
        <w:rPr>
          <w:sz w:val="24"/>
          <w:szCs w:val="24"/>
        </w:rPr>
      </w:pPr>
      <w:r w:rsidRPr="00033666">
        <w:rPr>
          <w:sz w:val="24"/>
          <w:szCs w:val="24"/>
        </w:rPr>
        <w:t xml:space="preserve">Evanno G, Regnaut S, Goudet J (2005) Detecting the number of clusters of individuals using the software structure: A simulation study. </w:t>
      </w:r>
      <w:r w:rsidRPr="00033666">
        <w:rPr>
          <w:i/>
          <w:sz w:val="24"/>
          <w:szCs w:val="24"/>
        </w:rPr>
        <w:t>Mol Ecol</w:t>
      </w:r>
      <w:r w:rsidRPr="00033666">
        <w:rPr>
          <w:sz w:val="24"/>
          <w:szCs w:val="24"/>
        </w:rPr>
        <w:t xml:space="preserve"> </w:t>
      </w:r>
      <w:r w:rsidRPr="00033666">
        <w:rPr>
          <w:b/>
          <w:sz w:val="24"/>
          <w:szCs w:val="24"/>
        </w:rPr>
        <w:t>14</w:t>
      </w:r>
      <w:r w:rsidRPr="00033666">
        <w:rPr>
          <w:sz w:val="24"/>
          <w:szCs w:val="24"/>
        </w:rPr>
        <w:t>, 2611-2620.</w:t>
      </w:r>
    </w:p>
    <w:p w14:paraId="12063D00" w14:textId="77777777" w:rsidR="00033666" w:rsidRPr="00033666" w:rsidRDefault="00033666" w:rsidP="00033666">
      <w:pPr>
        <w:ind w:left="720" w:hanging="720"/>
        <w:rPr>
          <w:sz w:val="24"/>
          <w:szCs w:val="24"/>
        </w:rPr>
      </w:pPr>
      <w:r w:rsidRPr="00033666">
        <w:rPr>
          <w:sz w:val="24"/>
          <w:szCs w:val="24"/>
        </w:rPr>
        <w:t xml:space="preserve">Falush D, Stephens M, Pritchard JK (2003) Inference of population structure using multilocus genotype data: Linked loci and correlated allele frequencies. </w:t>
      </w:r>
      <w:r w:rsidRPr="00033666">
        <w:rPr>
          <w:i/>
          <w:sz w:val="24"/>
          <w:szCs w:val="24"/>
        </w:rPr>
        <w:t>Genetics</w:t>
      </w:r>
      <w:r w:rsidRPr="00033666">
        <w:rPr>
          <w:sz w:val="24"/>
          <w:szCs w:val="24"/>
        </w:rPr>
        <w:t xml:space="preserve"> </w:t>
      </w:r>
      <w:r w:rsidRPr="00033666">
        <w:rPr>
          <w:b/>
          <w:sz w:val="24"/>
          <w:szCs w:val="24"/>
        </w:rPr>
        <w:t>164</w:t>
      </w:r>
      <w:r w:rsidRPr="00033666">
        <w:rPr>
          <w:sz w:val="24"/>
          <w:szCs w:val="24"/>
        </w:rPr>
        <w:t>, 1567-1587.</w:t>
      </w:r>
    </w:p>
    <w:p w14:paraId="4A4FEBB5" w14:textId="5709193E" w:rsidR="00F44CC9" w:rsidRDefault="00F44CC9" w:rsidP="00F44CC9">
      <w:pPr>
        <w:ind w:left="720" w:hanging="720"/>
        <w:rPr>
          <w:sz w:val="24"/>
          <w:szCs w:val="24"/>
        </w:rPr>
      </w:pPr>
      <w:r w:rsidRPr="00F44CC9">
        <w:rPr>
          <w:sz w:val="24"/>
          <w:szCs w:val="24"/>
        </w:rPr>
        <w:t>Good, T.P., R.S. Waples, and P. Adams (editors).</w:t>
      </w:r>
      <w:r>
        <w:rPr>
          <w:sz w:val="24"/>
          <w:szCs w:val="24"/>
        </w:rPr>
        <w:t xml:space="preserve"> </w:t>
      </w:r>
      <w:r w:rsidRPr="00F44CC9">
        <w:rPr>
          <w:sz w:val="24"/>
          <w:szCs w:val="24"/>
        </w:rPr>
        <w:t>2005. Updated status of federally listed ESUs of West</w:t>
      </w:r>
      <w:r>
        <w:rPr>
          <w:sz w:val="24"/>
          <w:szCs w:val="24"/>
        </w:rPr>
        <w:t xml:space="preserve"> </w:t>
      </w:r>
      <w:r w:rsidRPr="00F44CC9">
        <w:rPr>
          <w:sz w:val="24"/>
          <w:szCs w:val="24"/>
        </w:rPr>
        <w:t>Coast salmon and steelhead. U.S. Dept. Commer.,</w:t>
      </w:r>
      <w:r>
        <w:rPr>
          <w:sz w:val="24"/>
          <w:szCs w:val="24"/>
        </w:rPr>
        <w:t xml:space="preserve"> </w:t>
      </w:r>
      <w:r w:rsidRPr="00F44CC9">
        <w:rPr>
          <w:sz w:val="24"/>
          <w:szCs w:val="24"/>
        </w:rPr>
        <w:t>NOAA Tech. Memo. NMFS-NWFSC-66</w:t>
      </w:r>
      <w:r>
        <w:rPr>
          <w:sz w:val="24"/>
          <w:szCs w:val="24"/>
        </w:rPr>
        <w:t xml:space="preserve">. </w:t>
      </w:r>
    </w:p>
    <w:p w14:paraId="145EED1D" w14:textId="5C0516FE" w:rsidR="00033666" w:rsidRDefault="00033666" w:rsidP="00033666">
      <w:pPr>
        <w:ind w:left="720" w:hanging="720"/>
        <w:rPr>
          <w:sz w:val="24"/>
          <w:szCs w:val="24"/>
        </w:rPr>
      </w:pPr>
      <w:r w:rsidRPr="00033666">
        <w:rPr>
          <w:sz w:val="24"/>
          <w:szCs w:val="24"/>
        </w:rPr>
        <w:lastRenderedPageBreak/>
        <w:t xml:space="preserve">Ivanova NV, Dewaard JR, Hebert PDN (2006) An inexpensive, automation-friendly protocol for recovering high-quality DNA. </w:t>
      </w:r>
      <w:r w:rsidRPr="00033666">
        <w:rPr>
          <w:i/>
          <w:sz w:val="24"/>
          <w:szCs w:val="24"/>
        </w:rPr>
        <w:t>Molecular Ecology Notes</w:t>
      </w:r>
      <w:r w:rsidRPr="00033666">
        <w:rPr>
          <w:sz w:val="24"/>
          <w:szCs w:val="24"/>
        </w:rPr>
        <w:t xml:space="preserve"> </w:t>
      </w:r>
      <w:r w:rsidRPr="00033666">
        <w:rPr>
          <w:b/>
          <w:sz w:val="24"/>
          <w:szCs w:val="24"/>
        </w:rPr>
        <w:t>6</w:t>
      </w:r>
      <w:r w:rsidRPr="00033666">
        <w:rPr>
          <w:sz w:val="24"/>
          <w:szCs w:val="24"/>
        </w:rPr>
        <w:t>, 998-1002.</w:t>
      </w:r>
    </w:p>
    <w:p w14:paraId="6F00CC60" w14:textId="77777777" w:rsidR="007F5196" w:rsidRPr="007F5196" w:rsidRDefault="007F5196" w:rsidP="007F5196">
      <w:pPr>
        <w:ind w:left="720" w:hanging="720"/>
        <w:rPr>
          <w:sz w:val="24"/>
          <w:szCs w:val="24"/>
        </w:rPr>
      </w:pPr>
      <w:r w:rsidRPr="007F5196">
        <w:rPr>
          <w:sz w:val="24"/>
          <w:szCs w:val="24"/>
        </w:rPr>
        <w:t>Johnson, O.W., W.S. Grant, R.G. Kope, K. Neely, F.W. Waknitz, and R.S. Waples. 1997. Status review of chum salmon from Washington, Oregon, and California. U.S. Dep. Commerce, NOAA Tech. Memo. NMFS-NWFSC No. 32.</w:t>
      </w:r>
    </w:p>
    <w:p w14:paraId="2B0FD212" w14:textId="0CAD7989" w:rsidR="007F5196" w:rsidRPr="00033666" w:rsidRDefault="007F5196" w:rsidP="007F5196">
      <w:pPr>
        <w:ind w:left="720" w:hanging="720"/>
        <w:rPr>
          <w:sz w:val="24"/>
          <w:szCs w:val="24"/>
        </w:rPr>
      </w:pPr>
      <w:r w:rsidRPr="007F5196">
        <w:rPr>
          <w:sz w:val="24"/>
          <w:szCs w:val="24"/>
        </w:rPr>
        <w:t>Johnson, O.W., A. Elz, J. Hard, and D.S. Stewart. 2012. Why did the chum cross the road? Genetics and life history of chum salmon in the southern portion of their range. North Pacific Anadromous Fish Commission Technical Report No. 8: 135-137.</w:t>
      </w:r>
    </w:p>
    <w:p w14:paraId="18BB2949" w14:textId="77777777" w:rsidR="00033666" w:rsidRPr="00033666" w:rsidRDefault="00033666" w:rsidP="00033666">
      <w:pPr>
        <w:ind w:left="720" w:hanging="720"/>
        <w:rPr>
          <w:sz w:val="24"/>
          <w:szCs w:val="24"/>
        </w:rPr>
      </w:pPr>
      <w:r w:rsidRPr="00033666">
        <w:rPr>
          <w:sz w:val="24"/>
          <w:szCs w:val="24"/>
        </w:rPr>
        <w:t xml:space="preserve">Jombart T, Ahmed I (2011) Adegenet 1.3-1: New tools for the analysis of genome-wide snp data. </w:t>
      </w:r>
      <w:r w:rsidRPr="00033666">
        <w:rPr>
          <w:i/>
          <w:sz w:val="24"/>
          <w:szCs w:val="24"/>
        </w:rPr>
        <w:t>Bioinformatics</w:t>
      </w:r>
      <w:r w:rsidRPr="00033666">
        <w:rPr>
          <w:sz w:val="24"/>
          <w:szCs w:val="24"/>
        </w:rPr>
        <w:t xml:space="preserve"> </w:t>
      </w:r>
      <w:r w:rsidRPr="00033666">
        <w:rPr>
          <w:b/>
          <w:sz w:val="24"/>
          <w:szCs w:val="24"/>
        </w:rPr>
        <w:t>27</w:t>
      </w:r>
      <w:r w:rsidRPr="00033666">
        <w:rPr>
          <w:sz w:val="24"/>
          <w:szCs w:val="24"/>
        </w:rPr>
        <w:t>, 3070-3071.</w:t>
      </w:r>
    </w:p>
    <w:p w14:paraId="5F2B8E63" w14:textId="34735B8A" w:rsidR="00033666" w:rsidRDefault="00033666" w:rsidP="00033666">
      <w:pPr>
        <w:ind w:left="720" w:hanging="720"/>
        <w:rPr>
          <w:sz w:val="24"/>
          <w:szCs w:val="24"/>
        </w:rPr>
      </w:pPr>
      <w:r w:rsidRPr="00033666">
        <w:rPr>
          <w:sz w:val="24"/>
          <w:szCs w:val="24"/>
        </w:rPr>
        <w:t xml:space="preserve">Kopelman NM, Mayzel J, Jakobsson M, Rosenberg NA, Mayrose I (2015) Clumpak: A program for identifying clustering modes and packaging population structure inferences across k. </w:t>
      </w:r>
      <w:r w:rsidRPr="00033666">
        <w:rPr>
          <w:i/>
          <w:sz w:val="24"/>
          <w:szCs w:val="24"/>
        </w:rPr>
        <w:t>Molecular Ecology Resources</w:t>
      </w:r>
      <w:r w:rsidRPr="00033666">
        <w:rPr>
          <w:sz w:val="24"/>
          <w:szCs w:val="24"/>
        </w:rPr>
        <w:t>.</w:t>
      </w:r>
    </w:p>
    <w:p w14:paraId="488B91E0" w14:textId="5CA7988D" w:rsidR="007F5196" w:rsidRPr="00033666" w:rsidRDefault="007F5196" w:rsidP="00033666">
      <w:pPr>
        <w:ind w:left="720" w:hanging="720"/>
        <w:rPr>
          <w:sz w:val="24"/>
          <w:szCs w:val="24"/>
        </w:rPr>
      </w:pPr>
      <w:r w:rsidRPr="007F5196">
        <w:rPr>
          <w:sz w:val="24"/>
          <w:szCs w:val="24"/>
        </w:rPr>
        <w:t>ODFW. 2014. Coastal Multi-Species Conservation and Management Plan. Oregon Department of Fish and Wildlife, Salem, OR. Available at: http://www.dfw.state.or.us/fish/CRP/coastal_multispecies.asp</w:t>
      </w:r>
    </w:p>
    <w:p w14:paraId="25026700" w14:textId="77777777" w:rsidR="00033666" w:rsidRPr="00033666" w:rsidRDefault="00033666" w:rsidP="00033666">
      <w:pPr>
        <w:ind w:left="720" w:hanging="720"/>
        <w:rPr>
          <w:sz w:val="24"/>
          <w:szCs w:val="24"/>
        </w:rPr>
      </w:pPr>
      <w:r w:rsidRPr="00033666">
        <w:rPr>
          <w:sz w:val="24"/>
          <w:szCs w:val="24"/>
        </w:rPr>
        <w:t xml:space="preserve">O'Leary SJ, Puritz JB, Willis SC, Hollenbeck CM, Portnoy DS (2018) These aren't the loci you'e looking for: Principles of effective snp filtering for molecular ecologists. </w:t>
      </w:r>
      <w:r w:rsidRPr="00033666">
        <w:rPr>
          <w:i/>
          <w:sz w:val="24"/>
          <w:szCs w:val="24"/>
        </w:rPr>
        <w:t>Mol Ecol</w:t>
      </w:r>
      <w:r w:rsidRPr="00033666">
        <w:rPr>
          <w:sz w:val="24"/>
          <w:szCs w:val="24"/>
        </w:rPr>
        <w:t>.</w:t>
      </w:r>
    </w:p>
    <w:p w14:paraId="68362837" w14:textId="131A4CFF" w:rsidR="00033666" w:rsidRDefault="00033666" w:rsidP="00033666">
      <w:pPr>
        <w:ind w:left="720" w:hanging="720"/>
        <w:rPr>
          <w:sz w:val="24"/>
          <w:szCs w:val="24"/>
        </w:rPr>
      </w:pPr>
      <w:r w:rsidRPr="00033666">
        <w:rPr>
          <w:sz w:val="24"/>
          <w:szCs w:val="24"/>
        </w:rPr>
        <w:t xml:space="preserve">Paradis E (2010) Pegas: An r package for population genetics with an integrated–modular approach. </w:t>
      </w:r>
      <w:r w:rsidRPr="00033666">
        <w:rPr>
          <w:i/>
          <w:sz w:val="24"/>
          <w:szCs w:val="24"/>
        </w:rPr>
        <w:t>Bioinformatics</w:t>
      </w:r>
      <w:r w:rsidRPr="00033666">
        <w:rPr>
          <w:sz w:val="24"/>
          <w:szCs w:val="24"/>
        </w:rPr>
        <w:t xml:space="preserve"> </w:t>
      </w:r>
      <w:r w:rsidRPr="00033666">
        <w:rPr>
          <w:b/>
          <w:sz w:val="24"/>
          <w:szCs w:val="24"/>
        </w:rPr>
        <w:t>26</w:t>
      </w:r>
      <w:r w:rsidRPr="00033666">
        <w:rPr>
          <w:sz w:val="24"/>
          <w:szCs w:val="24"/>
        </w:rPr>
        <w:t>, 419-420.</w:t>
      </w:r>
    </w:p>
    <w:p w14:paraId="73089492" w14:textId="233AD16B" w:rsidR="00F44CC9" w:rsidRDefault="00F44CC9" w:rsidP="00F44CC9">
      <w:pPr>
        <w:ind w:left="720" w:hanging="720"/>
        <w:rPr>
          <w:sz w:val="24"/>
          <w:szCs w:val="24"/>
        </w:rPr>
      </w:pPr>
      <w:r w:rsidRPr="00F44CC9">
        <w:rPr>
          <w:sz w:val="24"/>
          <w:szCs w:val="24"/>
        </w:rPr>
        <w:t xml:space="preserve">Salo, E. O. 1991. Life history of chum salmon, </w:t>
      </w:r>
      <w:r w:rsidRPr="00F44CC9">
        <w:rPr>
          <w:i/>
          <w:iCs/>
          <w:sz w:val="24"/>
          <w:szCs w:val="24"/>
        </w:rPr>
        <w:t>Oncorhynchus keta</w:t>
      </w:r>
      <w:r w:rsidRPr="00F44CC9">
        <w:rPr>
          <w:sz w:val="24"/>
          <w:szCs w:val="24"/>
        </w:rPr>
        <w:t xml:space="preserve">. </w:t>
      </w:r>
      <w:r w:rsidRPr="00F44CC9">
        <w:rPr>
          <w:i/>
          <w:iCs/>
          <w:sz w:val="24"/>
          <w:szCs w:val="24"/>
        </w:rPr>
        <w:t>In</w:t>
      </w:r>
      <w:r w:rsidRPr="00F44CC9">
        <w:rPr>
          <w:sz w:val="24"/>
          <w:szCs w:val="24"/>
        </w:rPr>
        <w:t xml:space="preserve"> C. Groot and L. Margolis (eds.),Pacific salmon life histories, p. 231–309. University of British Columbia Press, Vancouver, BC.</w:t>
      </w:r>
    </w:p>
    <w:p w14:paraId="33807C94" w14:textId="59BC4E09" w:rsidR="007F5196" w:rsidRPr="00033666" w:rsidRDefault="007F5196" w:rsidP="00033666">
      <w:pPr>
        <w:ind w:left="720" w:hanging="720"/>
        <w:rPr>
          <w:sz w:val="24"/>
          <w:szCs w:val="24"/>
        </w:rPr>
      </w:pPr>
      <w:r w:rsidRPr="007F5196">
        <w:rPr>
          <w:sz w:val="24"/>
          <w:szCs w:val="24"/>
        </w:rPr>
        <w:t>Small, M.P., B. Glaser, T. Hillson, and C. Bowman. 2011. Population genetic structure and recovery of chum salmon in the Lower Columbia River. Washington Department of Fish and Wildlife Molecular Genetics Laboratory, Olympia, WA. Available at: https://pisces.bpa.gov/release/documents/documentviewer.aspx?doc=P122957</w:t>
      </w:r>
    </w:p>
    <w:p w14:paraId="00B1AF2F" w14:textId="77777777" w:rsidR="00033666" w:rsidRPr="00033666" w:rsidRDefault="00033666" w:rsidP="00033666">
      <w:pPr>
        <w:ind w:left="720" w:hanging="720"/>
        <w:rPr>
          <w:sz w:val="24"/>
          <w:szCs w:val="24"/>
        </w:rPr>
      </w:pPr>
      <w:r w:rsidRPr="00033666">
        <w:rPr>
          <w:sz w:val="24"/>
          <w:szCs w:val="24"/>
        </w:rPr>
        <w:t>Small MW, Kenneth; Pascal, Carita; Seeb, Lisa; Ruff, Casey; Zischke, Jay; Winans, Gary; Jim Seeb (2018) Report to southern fund panel: Chum salmon southern area genetic baseline enhancement part 1 and part 2: Amplicon development, expanded baseline collections, and genotyping.</w:t>
      </w:r>
    </w:p>
    <w:p w14:paraId="3B9A5273" w14:textId="77777777" w:rsidR="00033666" w:rsidRPr="00033666" w:rsidRDefault="00033666" w:rsidP="00033666">
      <w:pPr>
        <w:ind w:left="720" w:hanging="720"/>
        <w:rPr>
          <w:sz w:val="24"/>
          <w:szCs w:val="24"/>
        </w:rPr>
      </w:pPr>
      <w:r w:rsidRPr="00033666">
        <w:rPr>
          <w:sz w:val="24"/>
          <w:szCs w:val="24"/>
        </w:rPr>
        <w:t xml:space="preserve">Weir BS, Cockerham CC (1984) Estimating f-statistics for the analysis of population structure. </w:t>
      </w:r>
      <w:r w:rsidRPr="00033666">
        <w:rPr>
          <w:i/>
          <w:sz w:val="24"/>
          <w:szCs w:val="24"/>
        </w:rPr>
        <w:t>Evolution</w:t>
      </w:r>
      <w:r w:rsidRPr="00033666">
        <w:rPr>
          <w:sz w:val="24"/>
          <w:szCs w:val="24"/>
        </w:rPr>
        <w:t>, 1358-1370.</w:t>
      </w:r>
    </w:p>
    <w:p w14:paraId="33A9A8AA" w14:textId="5C2C638B" w:rsidR="00B9370D" w:rsidRDefault="00033666" w:rsidP="00033666">
      <w:pPr>
        <w:ind w:left="720" w:hanging="720"/>
        <w:rPr>
          <w:sz w:val="24"/>
          <w:szCs w:val="24"/>
        </w:rPr>
      </w:pPr>
      <w:r w:rsidRPr="00033666">
        <w:rPr>
          <w:sz w:val="24"/>
          <w:szCs w:val="24"/>
        </w:rPr>
        <w:fldChar w:fldCharType="end"/>
      </w:r>
      <w:r w:rsidR="00144E70" w:rsidRPr="00D90081">
        <w:rPr>
          <w:sz w:val="24"/>
          <w:szCs w:val="24"/>
        </w:rPr>
        <w:t xml:space="preserve">  </w:t>
      </w:r>
    </w:p>
    <w:p w14:paraId="2DF3AB2E" w14:textId="77777777" w:rsidR="00B9370D" w:rsidRDefault="00B9370D">
      <w:pPr>
        <w:rPr>
          <w:sz w:val="24"/>
          <w:szCs w:val="24"/>
        </w:rPr>
      </w:pPr>
      <w:r>
        <w:rPr>
          <w:sz w:val="24"/>
          <w:szCs w:val="24"/>
        </w:rPr>
        <w:lastRenderedPageBreak/>
        <w:br w:type="page"/>
      </w:r>
    </w:p>
    <w:p w14:paraId="28A61F09" w14:textId="77777777" w:rsidR="00144E70" w:rsidRDefault="00144E70" w:rsidP="00B9370D">
      <w:pPr>
        <w:rPr>
          <w:sz w:val="24"/>
          <w:szCs w:val="24"/>
        </w:rPr>
        <w:sectPr w:rsidR="00144E70" w:rsidSect="00144E70">
          <w:pgSz w:w="12240" w:h="15840" w:code="1"/>
          <w:pgMar w:top="1440" w:right="1440" w:bottom="1440" w:left="1440" w:header="720" w:footer="720" w:gutter="0"/>
          <w:pgNumType w:start="1"/>
          <w:cols w:space="720"/>
          <w:docGrid w:linePitch="360"/>
        </w:sectPr>
      </w:pPr>
    </w:p>
    <w:p w14:paraId="0EB850F6" w14:textId="77777777" w:rsidR="00144E70" w:rsidRPr="00630DED" w:rsidRDefault="00144E70" w:rsidP="00144E70">
      <w:pPr>
        <w:jc w:val="center"/>
      </w:pPr>
      <w:r w:rsidRPr="00630DED">
        <w:lastRenderedPageBreak/>
        <w:t xml:space="preserve">[Inside of back cover; </w:t>
      </w:r>
      <w:r w:rsidRPr="00630DED">
        <w:rPr>
          <w:i/>
        </w:rPr>
        <w:t>no page number</w:t>
      </w:r>
      <w:r w:rsidRPr="00630DED">
        <w:t>]</w:t>
      </w:r>
    </w:p>
    <w:p w14:paraId="5006A09E" w14:textId="77777777" w:rsidR="00144E70" w:rsidRPr="00D90081" w:rsidRDefault="00144E70" w:rsidP="00144E70">
      <w:pPr>
        <w:widowControl w:val="0"/>
        <w:autoSpaceDE w:val="0"/>
        <w:autoSpaceDN w:val="0"/>
        <w:adjustRightInd w:val="0"/>
        <w:rPr>
          <w:szCs w:val="26"/>
        </w:rPr>
      </w:pPr>
      <w:r w:rsidRPr="00D90081">
        <w:rPr>
          <w:szCs w:val="26"/>
        </w:rPr>
        <w:br w:type="page"/>
      </w:r>
    </w:p>
    <w:p w14:paraId="294CB088" w14:textId="77777777" w:rsidR="00144E70" w:rsidRPr="00D90081" w:rsidRDefault="00144E70" w:rsidP="00144E70">
      <w:pPr>
        <w:autoSpaceDE w:val="0"/>
        <w:autoSpaceDN w:val="0"/>
        <w:adjustRightInd w:val="0"/>
        <w:jc w:val="center"/>
        <w:rPr>
          <w:sz w:val="24"/>
          <w:szCs w:val="24"/>
        </w:rPr>
      </w:pPr>
      <w:r w:rsidRPr="00D90081">
        <w:rPr>
          <w:sz w:val="24"/>
          <w:szCs w:val="24"/>
        </w:rPr>
        <w:lastRenderedPageBreak/>
        <w:t xml:space="preserve">[Back cover; </w:t>
      </w:r>
      <w:r w:rsidRPr="00D90081">
        <w:rPr>
          <w:i/>
          <w:sz w:val="24"/>
          <w:szCs w:val="24"/>
        </w:rPr>
        <w:t>no page number</w:t>
      </w:r>
      <w:r w:rsidRPr="00D90081">
        <w:rPr>
          <w:sz w:val="24"/>
          <w:szCs w:val="24"/>
        </w:rPr>
        <w:t>]</w:t>
      </w:r>
    </w:p>
    <w:p w14:paraId="7E1D10CB" w14:textId="77777777" w:rsidR="00144E70" w:rsidRPr="00D90081" w:rsidRDefault="00144E70" w:rsidP="00144E70">
      <w:pPr>
        <w:autoSpaceDE w:val="0"/>
        <w:autoSpaceDN w:val="0"/>
        <w:adjustRightInd w:val="0"/>
        <w:jc w:val="center"/>
      </w:pPr>
    </w:p>
    <w:p w14:paraId="3C1A2F36" w14:textId="77777777" w:rsidR="00144E70" w:rsidRPr="00D90081" w:rsidRDefault="00144E70" w:rsidP="00144E70">
      <w:pPr>
        <w:autoSpaceDE w:val="0"/>
        <w:autoSpaceDN w:val="0"/>
        <w:adjustRightInd w:val="0"/>
        <w:jc w:val="center"/>
      </w:pPr>
    </w:p>
    <w:p w14:paraId="53920102" w14:textId="77777777" w:rsidR="00144E70" w:rsidRPr="00D90081" w:rsidRDefault="00144E70" w:rsidP="00144E70">
      <w:pPr>
        <w:autoSpaceDE w:val="0"/>
        <w:autoSpaceDN w:val="0"/>
        <w:adjustRightInd w:val="0"/>
        <w:jc w:val="center"/>
      </w:pPr>
    </w:p>
    <w:p w14:paraId="233D9420" w14:textId="77777777" w:rsidR="00144E70" w:rsidRPr="00D90081" w:rsidRDefault="00144E70" w:rsidP="00144E70">
      <w:pPr>
        <w:autoSpaceDE w:val="0"/>
        <w:autoSpaceDN w:val="0"/>
        <w:adjustRightInd w:val="0"/>
        <w:jc w:val="center"/>
      </w:pPr>
    </w:p>
    <w:p w14:paraId="0C6866C5" w14:textId="77777777" w:rsidR="00144E70" w:rsidRPr="00D90081" w:rsidRDefault="00144E70" w:rsidP="00144E70">
      <w:pPr>
        <w:autoSpaceDE w:val="0"/>
        <w:autoSpaceDN w:val="0"/>
        <w:adjustRightInd w:val="0"/>
        <w:rPr>
          <w:rFonts w:cs="Arial"/>
        </w:rPr>
      </w:pPr>
    </w:p>
    <w:p w14:paraId="1C3B5090" w14:textId="77777777" w:rsidR="00144E70" w:rsidRPr="00D90081" w:rsidRDefault="00144E70" w:rsidP="00144E70">
      <w:pPr>
        <w:autoSpaceDE w:val="0"/>
        <w:autoSpaceDN w:val="0"/>
        <w:adjustRightInd w:val="0"/>
        <w:jc w:val="center"/>
        <w:rPr>
          <w:rFonts w:cs="Arial"/>
        </w:rPr>
      </w:pPr>
      <w:r w:rsidRPr="00D90081">
        <w:rPr>
          <w:rFonts w:cs="Arial"/>
          <w:noProof/>
        </w:rPr>
        <w:drawing>
          <wp:inline distT="0" distB="0" distL="0" distR="0" wp14:anchorId="512CBAAA" wp14:editId="3C01FD93">
            <wp:extent cx="1638300" cy="2047875"/>
            <wp:effectExtent l="0" t="0" r="0" b="0"/>
            <wp:docPr id="1" name="Picture 1" descr="OF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WLOGO"/>
                    <pic:cNvPicPr>
                      <a:picLocks noChangeAspect="1" noChangeArrowheads="1"/>
                    </pic:cNvPicPr>
                  </pic:nvPicPr>
                  <pic:blipFill>
                    <a:blip r:embed="rId31">
                      <a:extLst>
                        <a:ext uri="{28A0092B-C50C-407E-A947-70E740481C1C}">
                          <a14:useLocalDpi xmlns:a14="http://schemas.microsoft.com/office/drawing/2010/main" val="0"/>
                        </a:ext>
                      </a:extLst>
                    </a:blip>
                    <a:srcRect l="11121" t="5963" r="21558" b="10461"/>
                    <a:stretch>
                      <a:fillRect/>
                    </a:stretch>
                  </pic:blipFill>
                  <pic:spPr bwMode="auto">
                    <a:xfrm>
                      <a:off x="0" y="0"/>
                      <a:ext cx="1638300" cy="2047875"/>
                    </a:xfrm>
                    <a:prstGeom prst="rect">
                      <a:avLst/>
                    </a:prstGeom>
                    <a:noFill/>
                    <a:ln>
                      <a:noFill/>
                    </a:ln>
                  </pic:spPr>
                </pic:pic>
              </a:graphicData>
            </a:graphic>
          </wp:inline>
        </w:drawing>
      </w:r>
    </w:p>
    <w:p w14:paraId="17A774D2" w14:textId="77777777" w:rsidR="00A44222" w:rsidRDefault="00144E70" w:rsidP="00EE787B">
      <w:pPr>
        <w:autoSpaceDE w:val="0"/>
        <w:autoSpaceDN w:val="0"/>
        <w:adjustRightInd w:val="0"/>
        <w:jc w:val="center"/>
      </w:pPr>
      <w:r w:rsidRPr="00D90081">
        <w:rPr>
          <w:rFonts w:cs="Arial"/>
          <w:b/>
          <w:bCs/>
          <w:sz w:val="24"/>
          <w:szCs w:val="24"/>
        </w:rPr>
        <w:t>4034 Fairview Industrial Drive SE</w:t>
      </w:r>
      <w:r w:rsidRPr="00D90081">
        <w:rPr>
          <w:rFonts w:cs="Arial"/>
          <w:b/>
          <w:bCs/>
          <w:sz w:val="24"/>
          <w:szCs w:val="24"/>
        </w:rPr>
        <w:br/>
        <w:t>Salem, OR 97302</w:t>
      </w:r>
      <w:r w:rsidRPr="00D90081">
        <w:rPr>
          <w:rFonts w:cs="Arial"/>
          <w:b/>
          <w:bCs/>
          <w:sz w:val="24"/>
          <w:szCs w:val="24"/>
        </w:rPr>
        <w:br/>
      </w:r>
    </w:p>
    <w:p w14:paraId="4740092D" w14:textId="77777777" w:rsidR="00A44222" w:rsidRDefault="00A44222" w:rsidP="00EE787B">
      <w:pPr>
        <w:autoSpaceDE w:val="0"/>
        <w:autoSpaceDN w:val="0"/>
        <w:adjustRightInd w:val="0"/>
        <w:jc w:val="center"/>
      </w:pPr>
    </w:p>
    <w:p w14:paraId="5DEAA3BA" w14:textId="1058BE69" w:rsidR="006C74C3" w:rsidRPr="00B53A6E" w:rsidRDefault="006C74C3" w:rsidP="00EE787B">
      <w:pPr>
        <w:autoSpaceDE w:val="0"/>
        <w:autoSpaceDN w:val="0"/>
        <w:adjustRightInd w:val="0"/>
        <w:jc w:val="center"/>
      </w:pPr>
    </w:p>
    <w:sectPr w:rsidR="006C74C3" w:rsidRPr="00B53A6E" w:rsidSect="000A3DC7">
      <w:headerReference w:type="even" r:id="rId32"/>
      <w:headerReference w:type="default" r:id="rId33"/>
      <w:footerReference w:type="default" r:id="rId34"/>
      <w:headerReference w:type="first" r:id="rId35"/>
      <w:pgSz w:w="12240" w:h="15840" w:code="1"/>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Johnson, Marc" w:date="2022-05-05T14:24:00Z" w:initials="JM">
    <w:p w14:paraId="29D915FC" w14:textId="77777777" w:rsidR="001D0B9F" w:rsidRDefault="001D0B9F" w:rsidP="000D4A75">
      <w:pPr>
        <w:pStyle w:val="CommentText"/>
      </w:pPr>
      <w:r>
        <w:rPr>
          <w:rStyle w:val="CommentReference"/>
        </w:rPr>
        <w:annotationRef/>
      </w:r>
      <w:r>
        <w:t>Unclear how this qualitative term is being defined.  Suggest to remove unless major, minor, etc. terms are meaningfully defined.</w:t>
      </w:r>
    </w:p>
  </w:comment>
  <w:comment w:id="26" w:author="Anthony, James L" w:date="2022-04-19T11:07:00Z" w:initials="AJL">
    <w:p w14:paraId="2518F16D" w14:textId="1438D93E" w:rsidR="00BA3479" w:rsidRDefault="00BA3479" w:rsidP="00BA3479">
      <w:pPr>
        <w:pStyle w:val="CommentText"/>
      </w:pPr>
      <w:r>
        <w:rPr>
          <w:rStyle w:val="CommentReference"/>
        </w:rPr>
        <w:annotationRef/>
      </w:r>
      <w:r>
        <w:t>I'm wondering if somewhere in the intro there should be a mention that there were research and private hatchery programs releasing chum into coastal basins, mostly in the 1970s and 1980s as a part of the Ocean Salmon Ranching program. There was a program in the Nehalem that operated from 1981-1993, and in Netarts (Whiskey Creek) from 1969-1990. There were also releases in the Yaquina and Coos, but I know less about those. My understanding is that excess eggs from Whiskey Creek went to other facilities, but details are scarce. Does seem to be the case that the Netarts stock got around a bit (See Table 15 in the Johnson status review here</w:t>
      </w:r>
      <w:r w:rsidR="004E111F">
        <w:t xml:space="preserve"> </w:t>
      </w:r>
      <w:r>
        <w:t xml:space="preserve">https://repository.library.noaa.gov/view/noaa/3029). I don't think you need to get into the details, but probably worth mentioning that there historically were some programs out there. Regardless, no programs for some time. </w:t>
      </w:r>
    </w:p>
  </w:comment>
  <w:comment w:id="27" w:author="Chris M Lorion" w:date="2022-06-09T15:21:00Z" w:initials="LCM*O">
    <w:p w14:paraId="183A4156" w14:textId="0073D8EC" w:rsidR="00BA3479" w:rsidRDefault="00BA3479">
      <w:pPr>
        <w:pStyle w:val="CommentText"/>
      </w:pPr>
      <w:r>
        <w:rPr>
          <w:rStyle w:val="CommentReference"/>
        </w:rPr>
        <w:annotationRef/>
      </w:r>
      <w:r w:rsidR="004E111F">
        <w:t xml:space="preserve">This could be addressed briefly in the Discussion section.  </w:t>
      </w:r>
    </w:p>
  </w:comment>
  <w:comment w:id="33" w:author="Robert Bradley" w:date="2022-05-03T15:05:00Z" w:initials="BR*O">
    <w:p w14:paraId="667FF8E3" w14:textId="77777777" w:rsidR="00DB0784" w:rsidRDefault="00DB0784" w:rsidP="00DB0784">
      <w:pPr>
        <w:pStyle w:val="CommentText"/>
      </w:pPr>
      <w:r>
        <w:rPr>
          <w:rStyle w:val="CommentReference"/>
        </w:rPr>
        <w:annotationRef/>
      </w:r>
      <w:r>
        <w:t>Necanicum? Maybe need to explain why these were chosen?</w:t>
      </w:r>
    </w:p>
  </w:comment>
  <w:comment w:id="34" w:author="Chris M Lorion" w:date="2022-06-09T13:51:00Z" w:initials="LCM*O">
    <w:p w14:paraId="5884F431" w14:textId="73196F1F" w:rsidR="00DB0784" w:rsidRDefault="00DB0784">
      <w:pPr>
        <w:pStyle w:val="CommentText"/>
      </w:pPr>
      <w:r>
        <w:rPr>
          <w:rStyle w:val="CommentReference"/>
        </w:rPr>
        <w:annotationRef/>
      </w:r>
      <w:r w:rsidR="00D84516">
        <w:t>Necanicum is one of several additional basins we could have sampled (see edits in Discussion section)</w:t>
      </w:r>
      <w:r w:rsidR="00C67146">
        <w:t xml:space="preserve"> </w:t>
      </w:r>
    </w:p>
  </w:comment>
  <w:comment w:id="43" w:author="Johnson, Marc" w:date="2022-05-05T14:35:00Z" w:initials="JM">
    <w:p w14:paraId="295A0693" w14:textId="77777777" w:rsidR="00643FB5" w:rsidRDefault="00643FB5" w:rsidP="00C659F2">
      <w:pPr>
        <w:pStyle w:val="CommentText"/>
      </w:pPr>
      <w:r>
        <w:rPr>
          <w:rStyle w:val="CommentReference"/>
        </w:rPr>
        <w:annotationRef/>
      </w:r>
      <w:r>
        <w:t>How was this determined?  Alaskan hatcheries produce vast numbers of chum salmon and DO NOT clip adipose fins (because chum are released at an early age and small size).  However, nearly all Alaskan hatcheries DO passively mark otoliths (which could be used to determine origin) - but the next sentence suggests that otoliths were not collected.</w:t>
      </w:r>
    </w:p>
  </w:comment>
  <w:comment w:id="44" w:author="Chris M Lorion" w:date="2022-06-09T16:49:00Z" w:initials="LCM*O">
    <w:p w14:paraId="72AE87ED" w14:textId="4175D91F" w:rsidR="00D836FF" w:rsidRDefault="00D836FF">
      <w:pPr>
        <w:pStyle w:val="CommentText"/>
      </w:pPr>
      <w:r>
        <w:rPr>
          <w:rStyle w:val="CommentReference"/>
        </w:rPr>
        <w:annotationRef/>
      </w:r>
      <w:r>
        <w:t>Added text to address</w:t>
      </w:r>
    </w:p>
  </w:comment>
  <w:comment w:id="69" w:author="Johnson, Marc" w:date="2022-05-05T14:36:00Z" w:initials="JM">
    <w:p w14:paraId="10652ECD" w14:textId="77777777" w:rsidR="00643FB5" w:rsidRDefault="00643FB5" w:rsidP="00323EFE">
      <w:pPr>
        <w:pStyle w:val="CommentText"/>
      </w:pPr>
      <w:r>
        <w:rPr>
          <w:rStyle w:val="CommentReference"/>
        </w:rPr>
        <w:annotationRef/>
      </w:r>
      <w:r>
        <w:t>Remove unless this can be verified</w:t>
      </w:r>
    </w:p>
  </w:comment>
  <w:comment w:id="70" w:author="Chris M Lorion" w:date="2022-06-09T14:35:00Z" w:initials="LCM*O">
    <w:p w14:paraId="1D2B6E7D" w14:textId="1F389524" w:rsidR="000A7942" w:rsidRDefault="000A7942">
      <w:pPr>
        <w:pStyle w:val="CommentText"/>
      </w:pPr>
      <w:r>
        <w:rPr>
          <w:rStyle w:val="CommentReference"/>
        </w:rPr>
        <w:annotationRef/>
      </w:r>
      <w:r>
        <w:t>See edits above</w:t>
      </w:r>
    </w:p>
  </w:comment>
  <w:comment w:id="94" w:author="Johnson, Marc" w:date="2022-05-05T14:54:00Z" w:initials="JM">
    <w:p w14:paraId="5F0746E6" w14:textId="77777777" w:rsidR="00712238" w:rsidRDefault="00712238" w:rsidP="005C10F6">
      <w:pPr>
        <w:pStyle w:val="CommentText"/>
      </w:pPr>
      <w:r>
        <w:rPr>
          <w:rStyle w:val="CommentReference"/>
        </w:rPr>
        <w:annotationRef/>
      </w:r>
      <w:r>
        <w:t>I'd guess not half the missing data...maybe double?</w:t>
      </w:r>
    </w:p>
  </w:comment>
  <w:comment w:id="98" w:author="Derek  Wiley" w:date="2022-05-09T11:52:00Z" w:initials="WDJ*O">
    <w:p w14:paraId="3416397C" w14:textId="77777777" w:rsidR="00657849" w:rsidRDefault="00657849" w:rsidP="00657849">
      <w:pPr>
        <w:pStyle w:val="CommentText"/>
      </w:pPr>
      <w:r>
        <w:rPr>
          <w:rStyle w:val="CommentReference"/>
        </w:rPr>
        <w:annotationRef/>
      </w:r>
      <w:r>
        <w:t>It might be interesting to know at what degradation extent fin clips generally preclude genotyping and thus samplers should prioritize other options.  When taking genetic samples from both live and dead Chum Salmon on the Chum Salmon Reintroduction project, we occasionally collected samples from fins with a variable amount of fungus and degradation.  It would be beneficial to know how likely those samples would produce a result or have to be discarded.</w:t>
      </w:r>
    </w:p>
  </w:comment>
  <w:comment w:id="105" w:author="Johnson, Marc" w:date="2022-05-05T15:08:00Z" w:initials="JM">
    <w:p w14:paraId="51745587" w14:textId="77777777" w:rsidR="00A5378B" w:rsidRDefault="00A5378B" w:rsidP="00640351">
      <w:pPr>
        <w:pStyle w:val="CommentText"/>
      </w:pPr>
      <w:r>
        <w:rPr>
          <w:rStyle w:val="CommentReference"/>
        </w:rPr>
        <w:annotationRef/>
      </w:r>
      <w:r>
        <w:t>Citation?</w:t>
      </w:r>
    </w:p>
  </w:comment>
  <w:comment w:id="106" w:author="Johnson, Marc" w:date="2022-05-05T15:16:00Z" w:initials="JM">
    <w:p w14:paraId="724A7A8A" w14:textId="77777777" w:rsidR="00732CE0" w:rsidRDefault="00732CE0">
      <w:pPr>
        <w:pStyle w:val="CommentText"/>
      </w:pPr>
      <w:r>
        <w:rPr>
          <w:rStyle w:val="CommentReference"/>
        </w:rPr>
        <w:annotationRef/>
      </w:r>
      <w:r>
        <w:t>Seems to me your results suggested Yaquina (and the few individuals sampled from Siletz) were distinct from other populations.  This being your primary finding, as you describe in the next paragraph.</w:t>
      </w:r>
    </w:p>
    <w:p w14:paraId="2E4BF985" w14:textId="77777777" w:rsidR="00732CE0" w:rsidRDefault="00732CE0">
      <w:pPr>
        <w:pStyle w:val="CommentText"/>
      </w:pPr>
    </w:p>
    <w:p w14:paraId="33B020AF" w14:textId="77777777" w:rsidR="00732CE0" w:rsidRDefault="00732CE0" w:rsidP="00B30E98">
      <w:pPr>
        <w:pStyle w:val="CommentText"/>
      </w:pPr>
      <w:r>
        <w:t>Were small sample sizes the result of lower sampling effort (a problem to be solved) or paucity of samples to be found (a reflection of distribution)?</w:t>
      </w:r>
    </w:p>
  </w:comment>
  <w:comment w:id="109" w:author="Johnson, Marc" w:date="2022-05-05T15:21:00Z" w:initials="JM">
    <w:p w14:paraId="41319E48" w14:textId="77777777" w:rsidR="006F53ED" w:rsidRDefault="006F53ED" w:rsidP="00141B35">
      <w:pPr>
        <w:pStyle w:val="CommentText"/>
      </w:pPr>
      <w:r>
        <w:rPr>
          <w:rStyle w:val="CommentReference"/>
        </w:rPr>
        <w:annotationRef/>
      </w:r>
      <w:r>
        <w:t>Confusing sentence structure</w:t>
      </w:r>
    </w:p>
  </w:comment>
  <w:comment w:id="120" w:author="Anthony, James L" w:date="2022-04-19T10:45:00Z" w:initials="AJL">
    <w:p w14:paraId="65E5FEED" w14:textId="77777777" w:rsidR="00BA3479" w:rsidRDefault="00BA3479" w:rsidP="00BA3479">
      <w:pPr>
        <w:pStyle w:val="CommentText"/>
      </w:pPr>
      <w:r>
        <w:rPr>
          <w:rStyle w:val="CommentReference"/>
        </w:rPr>
        <w:annotationRef/>
      </w:r>
      <w:r>
        <w:t>Realistically, the only way to substantially increase these numbers will be to aggregate small numbers collected annually across several years of collections. Same might be true in the Siletz, though certainly a better chance there. Higher numbers could be expected on Whiskey, but I think we just hit them a bit late in 2019. Anyway, I'm curious about whether aggregation across years would be problematic. I guess continued collections in the areas with better sample sizes might tell us more about the degree to which we can pool the samples among years in other areas?</w:t>
      </w:r>
    </w:p>
  </w:comment>
  <w:comment w:id="141" w:author="Johnson, Marc" w:date="2022-05-05T15:40:00Z" w:initials="JM">
    <w:p w14:paraId="108CBD81" w14:textId="77777777" w:rsidR="008C0844" w:rsidRDefault="008C0844">
      <w:pPr>
        <w:pStyle w:val="CommentText"/>
      </w:pPr>
      <w:r>
        <w:rPr>
          <w:rStyle w:val="CommentReference"/>
        </w:rPr>
        <w:annotationRef/>
      </w:r>
      <w:r>
        <w:t>The Introduction described the broad distribution of Chum, but the Discussion quickly narrowed to describe Chum from a handful of locations in Oregon.  I believe the Discussion would be more useful and interesting if it related this study's results to similar genetic studies of Chum Salmon.  How do results from Oregon compare with reports from other locales?  Are Oregon Chum more or less diverse than more northerly distributed Chum?  More or less structured?  Moreover, how do these metrics compare to other salmon species across similar spatial scales in Oregon?  A broader synthesis would likely be informative to readers and management.</w:t>
      </w:r>
    </w:p>
    <w:p w14:paraId="024EC75F" w14:textId="77777777" w:rsidR="008C0844" w:rsidRDefault="008C0844">
      <w:pPr>
        <w:pStyle w:val="CommentText"/>
      </w:pPr>
    </w:p>
    <w:p w14:paraId="23434242" w14:textId="77777777" w:rsidR="008C0844" w:rsidRDefault="008C0844">
      <w:pPr>
        <w:pStyle w:val="CommentText"/>
      </w:pPr>
      <w:r>
        <w:t>Here are a couple of papers to consider for related Chum studies:</w:t>
      </w:r>
    </w:p>
    <w:p w14:paraId="6651A10A" w14:textId="77777777" w:rsidR="008C0844" w:rsidRDefault="008C0844">
      <w:pPr>
        <w:pStyle w:val="CommentText"/>
      </w:pPr>
    </w:p>
    <w:p w14:paraId="649BDCEA" w14:textId="77777777" w:rsidR="008C0844" w:rsidRDefault="00BB1B17">
      <w:pPr>
        <w:pStyle w:val="CommentText"/>
      </w:pPr>
      <w:hyperlink r:id="rId1" w:history="1">
        <w:r w:rsidR="008C0844" w:rsidRPr="00FC388D">
          <w:rPr>
            <w:rStyle w:val="Hyperlink"/>
          </w:rPr>
          <w:t>https://doi.org/10.1080/02755947.2015.1055014</w:t>
        </w:r>
      </w:hyperlink>
    </w:p>
    <w:p w14:paraId="4A76E682" w14:textId="77777777" w:rsidR="008C0844" w:rsidRDefault="008C0844">
      <w:pPr>
        <w:pStyle w:val="CommentText"/>
      </w:pPr>
    </w:p>
    <w:p w14:paraId="4E75D979" w14:textId="77777777" w:rsidR="008C0844" w:rsidRDefault="00BB1B17" w:rsidP="00FC388D">
      <w:pPr>
        <w:pStyle w:val="CommentText"/>
      </w:pPr>
      <w:hyperlink r:id="rId2" w:history="1">
        <w:r w:rsidR="008C0844" w:rsidRPr="00FC388D">
          <w:rPr>
            <w:rStyle w:val="Hyperlink"/>
          </w:rPr>
          <w:t>https://doi.org/10.1002/ece3.8102</w:t>
        </w:r>
      </w:hyperlink>
      <w:r w:rsidR="008C0844">
        <w:t xml:space="preserve"> </w:t>
      </w:r>
      <w:r w:rsidR="008C0844">
        <w:br/>
      </w:r>
    </w:p>
  </w:comment>
  <w:comment w:id="142" w:author="Chris M Lorion" w:date="2022-06-09T14:55:00Z" w:initials="LCM*O">
    <w:p w14:paraId="0669D196" w14:textId="1A62368B" w:rsidR="00657849" w:rsidRDefault="00657849">
      <w:pPr>
        <w:pStyle w:val="CommentText"/>
      </w:pPr>
      <w:r>
        <w:rPr>
          <w:rStyle w:val="CommentReference"/>
        </w:rPr>
        <w:annotationRef/>
      </w:r>
      <w:r w:rsidRPr="004E111F">
        <w:t>Reviewer Derek Wiley also commented:</w:t>
      </w:r>
      <w:r>
        <w:t xml:space="preserve"> How many markers would it take for a more conclusive determination?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915FC" w15:done="0"/>
  <w15:commentEx w15:paraId="2518F16D" w15:done="0"/>
  <w15:commentEx w15:paraId="183A4156" w15:paraIdParent="2518F16D" w15:done="0"/>
  <w15:commentEx w15:paraId="667FF8E3" w15:done="0"/>
  <w15:commentEx w15:paraId="5884F431" w15:paraIdParent="667FF8E3" w15:done="0"/>
  <w15:commentEx w15:paraId="295A0693" w15:done="0"/>
  <w15:commentEx w15:paraId="72AE87ED" w15:paraIdParent="295A0693" w15:done="0"/>
  <w15:commentEx w15:paraId="10652ECD" w15:done="0"/>
  <w15:commentEx w15:paraId="1D2B6E7D" w15:paraIdParent="10652ECD" w15:done="0"/>
  <w15:commentEx w15:paraId="5F0746E6" w15:done="0"/>
  <w15:commentEx w15:paraId="3416397C" w15:done="0"/>
  <w15:commentEx w15:paraId="51745587" w15:done="0"/>
  <w15:commentEx w15:paraId="33B020AF" w15:done="0"/>
  <w15:commentEx w15:paraId="41319E48" w15:done="0"/>
  <w15:commentEx w15:paraId="65E5FEED" w15:done="0"/>
  <w15:commentEx w15:paraId="4E75D979" w15:done="0"/>
  <w15:commentEx w15:paraId="0669D196" w15:paraIdParent="4E75D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5C84" w16cex:dateUtc="2022-05-05T21:24:00Z"/>
  <w16cex:commentExtensible w16cex:durableId="26091658" w16cex:dateUtc="2022-04-19T18:07:00Z"/>
  <w16cex:commentExtensible w16cex:durableId="264C8E5F" w16cex:dateUtc="2022-06-09T22:21:00Z"/>
  <w16cex:commentExtensible w16cex:durableId="261BC337" w16cex:dateUtc="2022-05-03T22:05:00Z"/>
  <w16cex:commentExtensible w16cex:durableId="264C796C" w16cex:dateUtc="2022-06-09T20:51:00Z"/>
  <w16cex:commentExtensible w16cex:durableId="261E5F1F" w16cex:dateUtc="2022-05-05T21:35:00Z"/>
  <w16cex:commentExtensible w16cex:durableId="264CA31D" w16cex:dateUtc="2022-06-09T23:49:00Z"/>
  <w16cex:commentExtensible w16cex:durableId="261E5F84" w16cex:dateUtc="2022-05-05T21:36:00Z"/>
  <w16cex:commentExtensible w16cex:durableId="264C83B9" w16cex:dateUtc="2022-06-09T21:35:00Z"/>
  <w16cex:commentExtensible w16cex:durableId="261E63B0" w16cex:dateUtc="2022-05-05T21:54:00Z"/>
  <w16cex:commentExtensible w16cex:durableId="26237F0E" w16cex:dateUtc="2022-05-09T18:52:00Z"/>
  <w16cex:commentExtensible w16cex:durableId="261E66E1" w16cex:dateUtc="2022-05-05T22:08:00Z"/>
  <w16cex:commentExtensible w16cex:durableId="261E68CF" w16cex:dateUtc="2022-05-05T22:16:00Z"/>
  <w16cex:commentExtensible w16cex:durableId="261E6A0E" w16cex:dateUtc="2022-05-05T22:21:00Z"/>
  <w16cex:commentExtensible w16cex:durableId="26091143" w16cex:dateUtc="2022-04-19T17:45:00Z"/>
  <w16cex:commentExtensible w16cex:durableId="261E6E83" w16cex:dateUtc="2022-05-05T22:40:00Z"/>
  <w16cex:commentExtensible w16cex:durableId="264C8860" w16cex:dateUtc="2022-06-09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915FC" w16cid:durableId="261E5C84"/>
  <w16cid:commentId w16cid:paraId="2518F16D" w16cid:durableId="26091658"/>
  <w16cid:commentId w16cid:paraId="183A4156" w16cid:durableId="264C8E5F"/>
  <w16cid:commentId w16cid:paraId="667FF8E3" w16cid:durableId="261BC337"/>
  <w16cid:commentId w16cid:paraId="5884F431" w16cid:durableId="264C796C"/>
  <w16cid:commentId w16cid:paraId="295A0693" w16cid:durableId="261E5F1F"/>
  <w16cid:commentId w16cid:paraId="72AE87ED" w16cid:durableId="264CA31D"/>
  <w16cid:commentId w16cid:paraId="10652ECD" w16cid:durableId="261E5F84"/>
  <w16cid:commentId w16cid:paraId="1D2B6E7D" w16cid:durableId="264C83B9"/>
  <w16cid:commentId w16cid:paraId="5F0746E6" w16cid:durableId="261E63B0"/>
  <w16cid:commentId w16cid:paraId="3416397C" w16cid:durableId="26237F0E"/>
  <w16cid:commentId w16cid:paraId="51745587" w16cid:durableId="261E66E1"/>
  <w16cid:commentId w16cid:paraId="33B020AF" w16cid:durableId="261E68CF"/>
  <w16cid:commentId w16cid:paraId="41319E48" w16cid:durableId="261E6A0E"/>
  <w16cid:commentId w16cid:paraId="65E5FEED" w16cid:durableId="26091143"/>
  <w16cid:commentId w16cid:paraId="4E75D979" w16cid:durableId="261E6E83"/>
  <w16cid:commentId w16cid:paraId="0669D196" w16cid:durableId="264C88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7CB15" w14:textId="77777777" w:rsidR="007D3ABC" w:rsidRDefault="007D3ABC" w:rsidP="00B53A6E">
      <w:pPr>
        <w:spacing w:after="0" w:line="240" w:lineRule="auto"/>
      </w:pPr>
      <w:r>
        <w:separator/>
      </w:r>
    </w:p>
  </w:endnote>
  <w:endnote w:type="continuationSeparator" w:id="0">
    <w:p w14:paraId="4BF3B63D" w14:textId="77777777" w:rsidR="007D3ABC" w:rsidRDefault="007D3ABC" w:rsidP="00B5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82FB" w14:textId="696C2665" w:rsidR="00476BCB" w:rsidRDefault="00476BCB">
    <w:pPr>
      <w:pStyle w:val="Footer"/>
      <w:jc w:val="center"/>
    </w:pPr>
  </w:p>
  <w:p w14:paraId="242CE4BA" w14:textId="7CC0EC5E" w:rsidR="00476BCB" w:rsidRPr="008843D3" w:rsidRDefault="00476BCB" w:rsidP="00144E7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415525"/>
      <w:docPartObj>
        <w:docPartGallery w:val="Page Numbers (Bottom of Page)"/>
        <w:docPartUnique/>
      </w:docPartObj>
    </w:sdtPr>
    <w:sdtEndPr>
      <w:rPr>
        <w:noProof/>
      </w:rPr>
    </w:sdtEndPr>
    <w:sdtContent>
      <w:p w14:paraId="175FB022" w14:textId="77777777" w:rsidR="00476BCB" w:rsidRDefault="00476BCB">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CF4D5E7" w14:textId="77777777" w:rsidR="00476BCB" w:rsidRPr="008843D3" w:rsidRDefault="00476BCB" w:rsidP="00144E7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2E68" w14:textId="77777777" w:rsidR="00476BCB" w:rsidRPr="008843D3" w:rsidRDefault="00476BCB" w:rsidP="00144E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151C7" w14:textId="77777777" w:rsidR="007D3ABC" w:rsidRDefault="007D3ABC" w:rsidP="00B53A6E">
      <w:pPr>
        <w:spacing w:after="0" w:line="240" w:lineRule="auto"/>
      </w:pPr>
      <w:r>
        <w:separator/>
      </w:r>
    </w:p>
  </w:footnote>
  <w:footnote w:type="continuationSeparator" w:id="0">
    <w:p w14:paraId="2D4380C8" w14:textId="77777777" w:rsidR="007D3ABC" w:rsidRDefault="007D3ABC" w:rsidP="00B53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258FD" w14:textId="331A0ECF" w:rsidR="00476BCB" w:rsidRDefault="00476BCB">
    <w:pPr>
      <w:pStyle w:val="Header"/>
    </w:pPr>
    <w:r>
      <w:rPr>
        <w:noProof/>
      </w:rPr>
      <mc:AlternateContent>
        <mc:Choice Requires="wps">
          <w:drawing>
            <wp:anchor distT="0" distB="0" distL="114300" distR="114300" simplePos="0" relativeHeight="251654656" behindDoc="1" locked="0" layoutInCell="0" allowOverlap="1" wp14:anchorId="01EE85B1" wp14:editId="7D8FFCFE">
              <wp:simplePos x="0" y="0"/>
              <wp:positionH relativeFrom="margin">
                <wp:align>center</wp:align>
              </wp:positionH>
              <wp:positionV relativeFrom="margin">
                <wp:align>center</wp:align>
              </wp:positionV>
              <wp:extent cx="7091045" cy="966470"/>
              <wp:effectExtent l="0" t="2295525" r="0" b="21482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EE85B1" id="_x0000_t202" coordsize="21600,21600" o:spt="202" path="m,l,21600r21600,l21600,xe">
              <v:stroke joinstyle="miter"/>
              <v:path gradientshapeok="t" o:connecttype="rect"/>
            </v:shapetype>
            <v:shape id="Text Box 10" o:spid="_x0000_s1026" type="#_x0000_t202" style="position:absolute;margin-left:0;margin-top:0;width:558.35pt;height:76.1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" o:allowincell="f" filled="f" stroked="f">
              <v:stroke joinstyle="round"/>
              <o:lock v:ext="edit" shapetype="t"/>
              <v:textbox style="mso-fit-shape-to-text:t">
                <w:txbxContent>
                  <w:p w14:paraId="6A43E64E"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F14B" w14:textId="1B309D95" w:rsidR="00476BCB" w:rsidRDefault="00476BCB">
    <w:pPr>
      <w:pStyle w:val="Header"/>
    </w:pPr>
    <w:r>
      <w:rPr>
        <w:noProof/>
      </w:rPr>
      <mc:AlternateContent>
        <mc:Choice Requires="wps">
          <w:drawing>
            <wp:anchor distT="0" distB="0" distL="114300" distR="114300" simplePos="0" relativeHeight="251653632" behindDoc="1" locked="0" layoutInCell="0" allowOverlap="1" wp14:anchorId="20FBF59E" wp14:editId="5BA37DF9">
              <wp:simplePos x="0" y="0"/>
              <wp:positionH relativeFrom="margin">
                <wp:align>center</wp:align>
              </wp:positionH>
              <wp:positionV relativeFrom="margin">
                <wp:align>center</wp:align>
              </wp:positionV>
              <wp:extent cx="7091045" cy="966470"/>
              <wp:effectExtent l="0" t="2295525" r="0" b="21482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FBF59E" id="_x0000_t202" coordsize="21600,21600" o:spt="202" path="m,l,21600r21600,l21600,xe">
              <v:stroke joinstyle="miter"/>
              <v:path gradientshapeok="t" o:connecttype="rect"/>
            </v:shapetype>
            <v:shape id="Text Box 8" o:spid="_x0000_s1027" type="#_x0000_t202" style="position:absolute;margin-left:0;margin-top:0;width:558.35pt;height:76.1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" o:allowincell="f" filled="f" stroked="f">
              <v:stroke joinstyle="round"/>
              <o:lock v:ext="edit" shapetype="t"/>
              <v:textbox style="mso-fit-shape-to-text:t">
                <w:txbxContent>
                  <w:p w14:paraId="2540E27F"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23E" w14:textId="77777777" w:rsidR="00476BCB" w:rsidRDefault="00476B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978A2" w14:textId="6D024CF2" w:rsidR="00476BCB" w:rsidRDefault="00476BCB">
    <w:pPr>
      <w:pStyle w:val="Header"/>
    </w:pPr>
    <w:r>
      <w:rPr>
        <w:noProof/>
      </w:rPr>
      <mc:AlternateContent>
        <mc:Choice Requires="wps">
          <w:drawing>
            <wp:anchor distT="0" distB="0" distL="114300" distR="114300" simplePos="0" relativeHeight="251657728" behindDoc="1" locked="0" layoutInCell="0" allowOverlap="1" wp14:anchorId="504A86A0" wp14:editId="1BC294ED">
              <wp:simplePos x="0" y="0"/>
              <wp:positionH relativeFrom="margin">
                <wp:align>center</wp:align>
              </wp:positionH>
              <wp:positionV relativeFrom="margin">
                <wp:align>center</wp:align>
              </wp:positionV>
              <wp:extent cx="7091045" cy="966470"/>
              <wp:effectExtent l="0" t="2295525" r="0" b="21482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4A86A0" id="_x0000_t202" coordsize="21600,21600" o:spt="202" path="m,l,21600r21600,l21600,xe">
              <v:stroke joinstyle="miter"/>
              <v:path gradientshapeok="t" o:connecttype="rect"/>
            </v:shapetype>
            <v:shape id="Text Box 19" o:spid="_x0000_s1028" type="#_x0000_t202" style="position:absolute;margin-left:0;margin-top:0;width:558.35pt;height:76.1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C57Q0x+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BC6E716"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1840" w14:textId="77F65AF4" w:rsidR="00476BCB" w:rsidRDefault="00476B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AECF" w14:textId="519F72C2" w:rsidR="00476BCB" w:rsidRDefault="00476BCB">
    <w:pPr>
      <w:pStyle w:val="Header"/>
    </w:pPr>
    <w:r>
      <w:rPr>
        <w:noProof/>
      </w:rPr>
      <mc:AlternateContent>
        <mc:Choice Requires="wps">
          <w:drawing>
            <wp:anchor distT="0" distB="0" distL="114300" distR="114300" simplePos="0" relativeHeight="251659776" behindDoc="1" locked="0" layoutInCell="0" allowOverlap="1" wp14:anchorId="77F116ED" wp14:editId="4507FD71">
              <wp:simplePos x="0" y="0"/>
              <wp:positionH relativeFrom="margin">
                <wp:align>center</wp:align>
              </wp:positionH>
              <wp:positionV relativeFrom="margin">
                <wp:align>center</wp:align>
              </wp:positionV>
              <wp:extent cx="7091045" cy="966470"/>
              <wp:effectExtent l="0" t="2295525" r="0" b="21482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91045" cy="966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7F116ED" id="_x0000_t202" coordsize="21600,21600" o:spt="202" path="m,l,21600r21600,l21600,xe">
              <v:stroke joinstyle="miter"/>
              <v:path gradientshapeok="t" o:connecttype="rect"/>
            </v:shapetype>
            <v:shape id="Text Box 17" o:spid="_x0000_s1029" type="#_x0000_t202" style="position:absolute;margin-left:0;margin-top:0;width:558.35pt;height:76.1pt;rotation:-45;z-index:-251656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" o:allowincell="f" filled="f" stroked="f">
              <v:stroke joinstyle="round"/>
              <o:lock v:ext="edit" shapetype="t"/>
              <v:textbox style="mso-fit-shape-to-text:t">
                <w:txbxContent>
                  <w:p w14:paraId="211C5D2A" w14:textId="77777777" w:rsidR="00476BCB" w:rsidRDefault="00476BCB" w:rsidP="00144E70">
                    <w:pPr>
                      <w:pStyle w:val="NormalWeb"/>
                      <w:spacing w:before="0" w:beforeAutospacing="0" w:after="0" w:afterAutospacing="0"/>
                      <w:jc w:val="center"/>
                    </w:pPr>
                    <w:r>
                      <w:rPr>
                        <w:rFonts w:ascii="Calibri" w:hAnsi="Calibri" w:cs="Calibri"/>
                        <w:color w:val="A6A6A6" w:themeColor="background1" w:themeShade="A6"/>
                        <w:sz w:val="2"/>
                        <w:szCs w:val="2"/>
                        <w14:textFill>
                          <w14:solidFill>
                            <w14:schemeClr w14:val="bg1">
                              <w14:alpha w14:val="50000"/>
                              <w14:lumMod w14:val="65000"/>
                            </w14:schemeClr>
                          </w14:solidFill>
                        </w14:textFill>
                      </w:rPr>
                      <w:t>FOR INTERNAL REVIEW ONLY</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507E"/>
    <w:multiLevelType w:val="hybridMultilevel"/>
    <w:tmpl w:val="72FA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52D35"/>
    <w:multiLevelType w:val="hybridMultilevel"/>
    <w:tmpl w:val="2CF08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B1304"/>
    <w:multiLevelType w:val="hybridMultilevel"/>
    <w:tmpl w:val="8B8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F4A40"/>
    <w:multiLevelType w:val="hybridMultilevel"/>
    <w:tmpl w:val="46CC6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13364A"/>
    <w:multiLevelType w:val="hybridMultilevel"/>
    <w:tmpl w:val="86F25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F5B5D"/>
    <w:multiLevelType w:val="hybridMultilevel"/>
    <w:tmpl w:val="801E83A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7A264F"/>
    <w:multiLevelType w:val="hybridMultilevel"/>
    <w:tmpl w:val="D1EE28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E7684"/>
    <w:multiLevelType w:val="hybridMultilevel"/>
    <w:tmpl w:val="F51E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10468"/>
    <w:multiLevelType w:val="hybridMultilevel"/>
    <w:tmpl w:val="C068C5F6"/>
    <w:lvl w:ilvl="0" w:tplc="FC8086D4">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67659"/>
    <w:multiLevelType w:val="hybridMultilevel"/>
    <w:tmpl w:val="DA6845F4"/>
    <w:lvl w:ilvl="0" w:tplc="FC6A0CA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6733D"/>
    <w:multiLevelType w:val="hybridMultilevel"/>
    <w:tmpl w:val="6496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D794E"/>
    <w:multiLevelType w:val="hybridMultilevel"/>
    <w:tmpl w:val="59766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85F"/>
    <w:multiLevelType w:val="hybridMultilevel"/>
    <w:tmpl w:val="AA786A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2C503B"/>
    <w:multiLevelType w:val="hybridMultilevel"/>
    <w:tmpl w:val="506488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724866120">
    <w:abstractNumId w:val="11"/>
  </w:num>
  <w:num w:numId="2" w16cid:durableId="431977991">
    <w:abstractNumId w:val="8"/>
  </w:num>
  <w:num w:numId="3" w16cid:durableId="1018703559">
    <w:abstractNumId w:val="1"/>
  </w:num>
  <w:num w:numId="4" w16cid:durableId="708145283">
    <w:abstractNumId w:val="7"/>
  </w:num>
  <w:num w:numId="5" w16cid:durableId="529804287">
    <w:abstractNumId w:val="13"/>
  </w:num>
  <w:num w:numId="6" w16cid:durableId="627933106">
    <w:abstractNumId w:val="6"/>
  </w:num>
  <w:num w:numId="7" w16cid:durableId="216167226">
    <w:abstractNumId w:val="2"/>
  </w:num>
  <w:num w:numId="8" w16cid:durableId="497964848">
    <w:abstractNumId w:val="12"/>
  </w:num>
  <w:num w:numId="9" w16cid:durableId="1825776103">
    <w:abstractNumId w:val="5"/>
  </w:num>
  <w:num w:numId="10" w16cid:durableId="29380218">
    <w:abstractNumId w:val="9"/>
  </w:num>
  <w:num w:numId="11" w16cid:durableId="2013872995">
    <w:abstractNumId w:val="4"/>
  </w:num>
  <w:num w:numId="12" w16cid:durableId="1784300286">
    <w:abstractNumId w:val="3"/>
  </w:num>
  <w:num w:numId="13" w16cid:durableId="731123660">
    <w:abstractNumId w:val="10"/>
  </w:num>
  <w:num w:numId="14" w16cid:durableId="68586096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M Lorion">
    <w15:presenceInfo w15:providerId="AD" w15:userId="S::Chris.M.Lorion@odfw.oregon.gov::84201edd-fda5-4349-a2ae-b9d269ca7e33"/>
  </w15:person>
  <w15:person w15:author="Johnson, Marc">
    <w15:presenceInfo w15:providerId="AD" w15:userId="S::johnmarc@oregonstate.edu::9d8479ba-e6dc-413b-936b-5861160c6fbb"/>
  </w15:person>
  <w15:person w15:author="Anthony, James L">
    <w15:presenceInfo w15:providerId="AD" w15:userId="S::anthonja@oregonstate.edu::02d4b326-acd3-47ef-87f3-17aa69ce80ad"/>
  </w15:person>
  <w15:person w15:author="Robert Bradley">
    <w15:presenceInfo w15:providerId="AD" w15:userId="S::Robert.Bradley@odfw.oregon.gov::9a0cd947-b13b-4f5b-987c-26fad48a51af"/>
  </w15:person>
  <w15:person w15:author="Derek  Wiley">
    <w15:presenceInfo w15:providerId="AD" w15:userId="S::Derek.J.Wiley@odfw.oregon.gov::1fc359da-a603-49d1-ace3-2d6754528b2a"/>
  </w15:person>
  <w15:person w15:author="LORION Chris M * ODFW">
    <w15:presenceInfo w15:providerId="AD" w15:userId="S::Chris.M.Lorion@odfw.oregon.gov::84201edd-fda5-4349-a2ae-b9d269ca7e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Molecular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dwt0t3xzrskewzvmxpsf80xx25990rfrd&quot;&gt;My EndNote Library&lt;record-ids&gt;&lt;item&gt;408&lt;/item&gt;&lt;item&gt;488&lt;/item&gt;&lt;item&gt;490&lt;/item&gt;&lt;item&gt;491&lt;/item&gt;&lt;item&gt;1219&lt;/item&gt;&lt;item&gt;1338&lt;/item&gt;&lt;item&gt;1404&lt;/item&gt;&lt;item&gt;1405&lt;/item&gt;&lt;item&gt;1406&lt;/item&gt;&lt;item&gt;1481&lt;/item&gt;&lt;item&gt;1510&lt;/item&gt;&lt;/record-ids&gt;&lt;/item&gt;&lt;/Libraries&gt;"/>
  </w:docVars>
  <w:rsids>
    <w:rsidRoot w:val="007A3D6A"/>
    <w:rsid w:val="0000776F"/>
    <w:rsid w:val="00015421"/>
    <w:rsid w:val="0001553A"/>
    <w:rsid w:val="000278FB"/>
    <w:rsid w:val="00027AEB"/>
    <w:rsid w:val="00030BE7"/>
    <w:rsid w:val="00033666"/>
    <w:rsid w:val="000426BB"/>
    <w:rsid w:val="00044EEE"/>
    <w:rsid w:val="00053558"/>
    <w:rsid w:val="0006323D"/>
    <w:rsid w:val="00075949"/>
    <w:rsid w:val="000829A1"/>
    <w:rsid w:val="00086B61"/>
    <w:rsid w:val="00091CF6"/>
    <w:rsid w:val="000931CB"/>
    <w:rsid w:val="00095CAB"/>
    <w:rsid w:val="000A1460"/>
    <w:rsid w:val="000A3DC7"/>
    <w:rsid w:val="000A4F37"/>
    <w:rsid w:val="000A5869"/>
    <w:rsid w:val="000A7080"/>
    <w:rsid w:val="000A7942"/>
    <w:rsid w:val="000B0695"/>
    <w:rsid w:val="000B1A3F"/>
    <w:rsid w:val="000B7B48"/>
    <w:rsid w:val="000C0533"/>
    <w:rsid w:val="000C5909"/>
    <w:rsid w:val="000C672B"/>
    <w:rsid w:val="000C745C"/>
    <w:rsid w:val="000D4BF8"/>
    <w:rsid w:val="000D5956"/>
    <w:rsid w:val="000D66E8"/>
    <w:rsid w:val="000E2F64"/>
    <w:rsid w:val="000E4DA4"/>
    <w:rsid w:val="000F1A84"/>
    <w:rsid w:val="000F315B"/>
    <w:rsid w:val="00100225"/>
    <w:rsid w:val="00102B33"/>
    <w:rsid w:val="001040A2"/>
    <w:rsid w:val="00106D4B"/>
    <w:rsid w:val="00113C2B"/>
    <w:rsid w:val="001145CE"/>
    <w:rsid w:val="00114E1C"/>
    <w:rsid w:val="0012042C"/>
    <w:rsid w:val="0013276D"/>
    <w:rsid w:val="00140D9D"/>
    <w:rsid w:val="001431E6"/>
    <w:rsid w:val="00144D6F"/>
    <w:rsid w:val="00144E70"/>
    <w:rsid w:val="00147DB0"/>
    <w:rsid w:val="00147FD5"/>
    <w:rsid w:val="001500F0"/>
    <w:rsid w:val="0016475D"/>
    <w:rsid w:val="001710FF"/>
    <w:rsid w:val="00174C95"/>
    <w:rsid w:val="001833DB"/>
    <w:rsid w:val="0018495C"/>
    <w:rsid w:val="00191428"/>
    <w:rsid w:val="0019344F"/>
    <w:rsid w:val="00195760"/>
    <w:rsid w:val="001A1C3B"/>
    <w:rsid w:val="001A3CA7"/>
    <w:rsid w:val="001B060D"/>
    <w:rsid w:val="001B3C4C"/>
    <w:rsid w:val="001C7B04"/>
    <w:rsid w:val="001D0B9F"/>
    <w:rsid w:val="001D53A2"/>
    <w:rsid w:val="001D6FD5"/>
    <w:rsid w:val="001E183F"/>
    <w:rsid w:val="001E40C6"/>
    <w:rsid w:val="001F02E5"/>
    <w:rsid w:val="001F2050"/>
    <w:rsid w:val="001F3C7A"/>
    <w:rsid w:val="001F46F2"/>
    <w:rsid w:val="001F65EE"/>
    <w:rsid w:val="001F7F88"/>
    <w:rsid w:val="002049F1"/>
    <w:rsid w:val="002077B8"/>
    <w:rsid w:val="00210923"/>
    <w:rsid w:val="00212A58"/>
    <w:rsid w:val="002172E6"/>
    <w:rsid w:val="002203B2"/>
    <w:rsid w:val="002224CB"/>
    <w:rsid w:val="00222FEB"/>
    <w:rsid w:val="0022356E"/>
    <w:rsid w:val="00231DEA"/>
    <w:rsid w:val="00246B69"/>
    <w:rsid w:val="002479FA"/>
    <w:rsid w:val="002519B3"/>
    <w:rsid w:val="00254133"/>
    <w:rsid w:val="00254965"/>
    <w:rsid w:val="00256384"/>
    <w:rsid w:val="0025782B"/>
    <w:rsid w:val="00257E61"/>
    <w:rsid w:val="002711F3"/>
    <w:rsid w:val="00275B77"/>
    <w:rsid w:val="00285FB6"/>
    <w:rsid w:val="00286BCA"/>
    <w:rsid w:val="002872E6"/>
    <w:rsid w:val="00296FA7"/>
    <w:rsid w:val="002A088D"/>
    <w:rsid w:val="002A44AD"/>
    <w:rsid w:val="002A6E4E"/>
    <w:rsid w:val="002B141F"/>
    <w:rsid w:val="002C0B8A"/>
    <w:rsid w:val="002C2CAA"/>
    <w:rsid w:val="002C44F3"/>
    <w:rsid w:val="002C4739"/>
    <w:rsid w:val="002C5399"/>
    <w:rsid w:val="002C71ED"/>
    <w:rsid w:val="002D2376"/>
    <w:rsid w:val="002D2F78"/>
    <w:rsid w:val="002D4519"/>
    <w:rsid w:val="002D6438"/>
    <w:rsid w:val="002E1CAB"/>
    <w:rsid w:val="002E2BE3"/>
    <w:rsid w:val="002F3903"/>
    <w:rsid w:val="002F5FDE"/>
    <w:rsid w:val="0030478B"/>
    <w:rsid w:val="003149A0"/>
    <w:rsid w:val="00315621"/>
    <w:rsid w:val="00321480"/>
    <w:rsid w:val="0032359B"/>
    <w:rsid w:val="00324683"/>
    <w:rsid w:val="00324FE6"/>
    <w:rsid w:val="00336B75"/>
    <w:rsid w:val="00351916"/>
    <w:rsid w:val="00361A62"/>
    <w:rsid w:val="00367C96"/>
    <w:rsid w:val="00376C4B"/>
    <w:rsid w:val="00386176"/>
    <w:rsid w:val="0039210A"/>
    <w:rsid w:val="003952EF"/>
    <w:rsid w:val="003A7BA8"/>
    <w:rsid w:val="003B5F05"/>
    <w:rsid w:val="003C1B67"/>
    <w:rsid w:val="003D2067"/>
    <w:rsid w:val="003D49CF"/>
    <w:rsid w:val="003E304A"/>
    <w:rsid w:val="003E4160"/>
    <w:rsid w:val="003E5222"/>
    <w:rsid w:val="003E54CE"/>
    <w:rsid w:val="003F1B48"/>
    <w:rsid w:val="003F234C"/>
    <w:rsid w:val="003F28CE"/>
    <w:rsid w:val="003F50EA"/>
    <w:rsid w:val="003F5675"/>
    <w:rsid w:val="004119BD"/>
    <w:rsid w:val="00412CF2"/>
    <w:rsid w:val="00414167"/>
    <w:rsid w:val="00414D00"/>
    <w:rsid w:val="004157C4"/>
    <w:rsid w:val="00420375"/>
    <w:rsid w:val="0042056F"/>
    <w:rsid w:val="004260FD"/>
    <w:rsid w:val="00433D09"/>
    <w:rsid w:val="00440F3E"/>
    <w:rsid w:val="00441C6F"/>
    <w:rsid w:val="00453126"/>
    <w:rsid w:val="004607A9"/>
    <w:rsid w:val="004737F8"/>
    <w:rsid w:val="00473A73"/>
    <w:rsid w:val="00476BCB"/>
    <w:rsid w:val="00477C78"/>
    <w:rsid w:val="0048153C"/>
    <w:rsid w:val="00484E03"/>
    <w:rsid w:val="00485133"/>
    <w:rsid w:val="004867F6"/>
    <w:rsid w:val="004909BC"/>
    <w:rsid w:val="00491B2E"/>
    <w:rsid w:val="004A0E93"/>
    <w:rsid w:val="004A14C7"/>
    <w:rsid w:val="004A5CCF"/>
    <w:rsid w:val="004A6620"/>
    <w:rsid w:val="004A680A"/>
    <w:rsid w:val="004A7237"/>
    <w:rsid w:val="004C0E42"/>
    <w:rsid w:val="004C1698"/>
    <w:rsid w:val="004C216E"/>
    <w:rsid w:val="004E0045"/>
    <w:rsid w:val="004E10B6"/>
    <w:rsid w:val="004E111F"/>
    <w:rsid w:val="004F0DFD"/>
    <w:rsid w:val="004F15DA"/>
    <w:rsid w:val="004F290C"/>
    <w:rsid w:val="00502738"/>
    <w:rsid w:val="0050749A"/>
    <w:rsid w:val="0051502E"/>
    <w:rsid w:val="0051694D"/>
    <w:rsid w:val="00523F90"/>
    <w:rsid w:val="00526C7F"/>
    <w:rsid w:val="00526F68"/>
    <w:rsid w:val="00534660"/>
    <w:rsid w:val="00536C94"/>
    <w:rsid w:val="00543760"/>
    <w:rsid w:val="005458A0"/>
    <w:rsid w:val="0054601E"/>
    <w:rsid w:val="00555DE2"/>
    <w:rsid w:val="00567DF3"/>
    <w:rsid w:val="00573DA9"/>
    <w:rsid w:val="005743F4"/>
    <w:rsid w:val="00582BDB"/>
    <w:rsid w:val="00596B8E"/>
    <w:rsid w:val="005A23BA"/>
    <w:rsid w:val="005A4442"/>
    <w:rsid w:val="005A59A3"/>
    <w:rsid w:val="005B008C"/>
    <w:rsid w:val="005C0137"/>
    <w:rsid w:val="005C050D"/>
    <w:rsid w:val="005C0EB1"/>
    <w:rsid w:val="005C5189"/>
    <w:rsid w:val="005D4EC6"/>
    <w:rsid w:val="005D71A1"/>
    <w:rsid w:val="005E02E5"/>
    <w:rsid w:val="005E60BD"/>
    <w:rsid w:val="005E6D90"/>
    <w:rsid w:val="005F127F"/>
    <w:rsid w:val="005F55D3"/>
    <w:rsid w:val="00606D26"/>
    <w:rsid w:val="00606E18"/>
    <w:rsid w:val="0061106E"/>
    <w:rsid w:val="0061180C"/>
    <w:rsid w:val="00611CCB"/>
    <w:rsid w:val="00614B35"/>
    <w:rsid w:val="00625C65"/>
    <w:rsid w:val="00630133"/>
    <w:rsid w:val="00643FB5"/>
    <w:rsid w:val="00647F4D"/>
    <w:rsid w:val="00657849"/>
    <w:rsid w:val="006634F1"/>
    <w:rsid w:val="0066504B"/>
    <w:rsid w:val="006673B1"/>
    <w:rsid w:val="006823FB"/>
    <w:rsid w:val="0068484D"/>
    <w:rsid w:val="0068797E"/>
    <w:rsid w:val="0069226B"/>
    <w:rsid w:val="00693630"/>
    <w:rsid w:val="00693A04"/>
    <w:rsid w:val="00694E92"/>
    <w:rsid w:val="006A26D3"/>
    <w:rsid w:val="006A2D8D"/>
    <w:rsid w:val="006B03AC"/>
    <w:rsid w:val="006B5A49"/>
    <w:rsid w:val="006B60DE"/>
    <w:rsid w:val="006C02E1"/>
    <w:rsid w:val="006C74C3"/>
    <w:rsid w:val="006C7B82"/>
    <w:rsid w:val="006D63AD"/>
    <w:rsid w:val="006E3F10"/>
    <w:rsid w:val="006E688C"/>
    <w:rsid w:val="006E7F10"/>
    <w:rsid w:val="006F18D6"/>
    <w:rsid w:val="006F2532"/>
    <w:rsid w:val="006F39F7"/>
    <w:rsid w:val="006F53ED"/>
    <w:rsid w:val="006F6D07"/>
    <w:rsid w:val="00701E4D"/>
    <w:rsid w:val="00702BF8"/>
    <w:rsid w:val="00711637"/>
    <w:rsid w:val="00712238"/>
    <w:rsid w:val="00714F85"/>
    <w:rsid w:val="00717BAC"/>
    <w:rsid w:val="0072214F"/>
    <w:rsid w:val="0072249D"/>
    <w:rsid w:val="00726A03"/>
    <w:rsid w:val="00732CE0"/>
    <w:rsid w:val="007346C3"/>
    <w:rsid w:val="00747DAF"/>
    <w:rsid w:val="00751730"/>
    <w:rsid w:val="00751DD0"/>
    <w:rsid w:val="00757FA2"/>
    <w:rsid w:val="007631F8"/>
    <w:rsid w:val="00773DC6"/>
    <w:rsid w:val="00782CD9"/>
    <w:rsid w:val="007870A5"/>
    <w:rsid w:val="007A3D6A"/>
    <w:rsid w:val="007A5611"/>
    <w:rsid w:val="007C372D"/>
    <w:rsid w:val="007C6FFF"/>
    <w:rsid w:val="007D1A3F"/>
    <w:rsid w:val="007D2AE2"/>
    <w:rsid w:val="007D3ABC"/>
    <w:rsid w:val="007D71F2"/>
    <w:rsid w:val="007E45B2"/>
    <w:rsid w:val="007E6416"/>
    <w:rsid w:val="007F0720"/>
    <w:rsid w:val="007F08B5"/>
    <w:rsid w:val="007F165D"/>
    <w:rsid w:val="007F1F9D"/>
    <w:rsid w:val="007F5196"/>
    <w:rsid w:val="008034F3"/>
    <w:rsid w:val="008140F9"/>
    <w:rsid w:val="008156EF"/>
    <w:rsid w:val="0082206C"/>
    <w:rsid w:val="0082391E"/>
    <w:rsid w:val="0082758F"/>
    <w:rsid w:val="00833A02"/>
    <w:rsid w:val="00840901"/>
    <w:rsid w:val="0084171D"/>
    <w:rsid w:val="008463CF"/>
    <w:rsid w:val="00847812"/>
    <w:rsid w:val="008524DF"/>
    <w:rsid w:val="008543B3"/>
    <w:rsid w:val="00854A10"/>
    <w:rsid w:val="008644C1"/>
    <w:rsid w:val="00867C8D"/>
    <w:rsid w:val="008706FD"/>
    <w:rsid w:val="008A0AEB"/>
    <w:rsid w:val="008A2A3A"/>
    <w:rsid w:val="008B70D0"/>
    <w:rsid w:val="008C0844"/>
    <w:rsid w:val="008C1D68"/>
    <w:rsid w:val="008C5466"/>
    <w:rsid w:val="008D211B"/>
    <w:rsid w:val="008D4A9E"/>
    <w:rsid w:val="008D4B4D"/>
    <w:rsid w:val="008D7CA9"/>
    <w:rsid w:val="008E09DE"/>
    <w:rsid w:val="008E1D1A"/>
    <w:rsid w:val="008E34BB"/>
    <w:rsid w:val="008E371F"/>
    <w:rsid w:val="008E3B8C"/>
    <w:rsid w:val="008F0547"/>
    <w:rsid w:val="008F643C"/>
    <w:rsid w:val="00915817"/>
    <w:rsid w:val="00917082"/>
    <w:rsid w:val="00917C87"/>
    <w:rsid w:val="00931E96"/>
    <w:rsid w:val="00933C09"/>
    <w:rsid w:val="00943066"/>
    <w:rsid w:val="0094503D"/>
    <w:rsid w:val="0094720F"/>
    <w:rsid w:val="009474A2"/>
    <w:rsid w:val="0095253B"/>
    <w:rsid w:val="009624CA"/>
    <w:rsid w:val="00962795"/>
    <w:rsid w:val="009654C7"/>
    <w:rsid w:val="009666E0"/>
    <w:rsid w:val="0096675E"/>
    <w:rsid w:val="009670B5"/>
    <w:rsid w:val="009677E1"/>
    <w:rsid w:val="00976CB9"/>
    <w:rsid w:val="00992756"/>
    <w:rsid w:val="009971A2"/>
    <w:rsid w:val="00997234"/>
    <w:rsid w:val="009A3FBD"/>
    <w:rsid w:val="009A7B6F"/>
    <w:rsid w:val="009B124D"/>
    <w:rsid w:val="009C223F"/>
    <w:rsid w:val="009C3AA0"/>
    <w:rsid w:val="009D00D3"/>
    <w:rsid w:val="009D1DA6"/>
    <w:rsid w:val="009E3C61"/>
    <w:rsid w:val="009E432A"/>
    <w:rsid w:val="009E767F"/>
    <w:rsid w:val="009F7584"/>
    <w:rsid w:val="00A10211"/>
    <w:rsid w:val="00A17F2C"/>
    <w:rsid w:val="00A22940"/>
    <w:rsid w:val="00A263ED"/>
    <w:rsid w:val="00A270F4"/>
    <w:rsid w:val="00A30456"/>
    <w:rsid w:val="00A318C5"/>
    <w:rsid w:val="00A3345C"/>
    <w:rsid w:val="00A342CF"/>
    <w:rsid w:val="00A44222"/>
    <w:rsid w:val="00A47D0D"/>
    <w:rsid w:val="00A5132A"/>
    <w:rsid w:val="00A5378B"/>
    <w:rsid w:val="00A6549F"/>
    <w:rsid w:val="00A66CAD"/>
    <w:rsid w:val="00A7340F"/>
    <w:rsid w:val="00A8280D"/>
    <w:rsid w:val="00A839AF"/>
    <w:rsid w:val="00A85866"/>
    <w:rsid w:val="00A85CD2"/>
    <w:rsid w:val="00A95CE0"/>
    <w:rsid w:val="00A95FC8"/>
    <w:rsid w:val="00A97BD7"/>
    <w:rsid w:val="00AA714B"/>
    <w:rsid w:val="00AA7529"/>
    <w:rsid w:val="00AA7F73"/>
    <w:rsid w:val="00AB10CC"/>
    <w:rsid w:val="00AB12AD"/>
    <w:rsid w:val="00AB1634"/>
    <w:rsid w:val="00AB45E3"/>
    <w:rsid w:val="00AB5261"/>
    <w:rsid w:val="00AB6EC0"/>
    <w:rsid w:val="00AC5060"/>
    <w:rsid w:val="00AC687F"/>
    <w:rsid w:val="00AC7EF5"/>
    <w:rsid w:val="00AD008C"/>
    <w:rsid w:val="00AD268D"/>
    <w:rsid w:val="00AD4EEA"/>
    <w:rsid w:val="00AE2359"/>
    <w:rsid w:val="00AE3AEF"/>
    <w:rsid w:val="00AE6459"/>
    <w:rsid w:val="00AE670D"/>
    <w:rsid w:val="00AF1624"/>
    <w:rsid w:val="00B03E2E"/>
    <w:rsid w:val="00B06CAB"/>
    <w:rsid w:val="00B102D1"/>
    <w:rsid w:val="00B16A01"/>
    <w:rsid w:val="00B17C65"/>
    <w:rsid w:val="00B17D4D"/>
    <w:rsid w:val="00B21EA2"/>
    <w:rsid w:val="00B22D5A"/>
    <w:rsid w:val="00B23029"/>
    <w:rsid w:val="00B261F7"/>
    <w:rsid w:val="00B349CE"/>
    <w:rsid w:val="00B400E0"/>
    <w:rsid w:val="00B41152"/>
    <w:rsid w:val="00B46808"/>
    <w:rsid w:val="00B476A4"/>
    <w:rsid w:val="00B527AD"/>
    <w:rsid w:val="00B53A6E"/>
    <w:rsid w:val="00B54900"/>
    <w:rsid w:val="00B5742C"/>
    <w:rsid w:val="00B60CA0"/>
    <w:rsid w:val="00B61E84"/>
    <w:rsid w:val="00B6245B"/>
    <w:rsid w:val="00B648DC"/>
    <w:rsid w:val="00B713E7"/>
    <w:rsid w:val="00B86998"/>
    <w:rsid w:val="00B9370D"/>
    <w:rsid w:val="00B941EC"/>
    <w:rsid w:val="00B94896"/>
    <w:rsid w:val="00B953D8"/>
    <w:rsid w:val="00BA3479"/>
    <w:rsid w:val="00BB1B17"/>
    <w:rsid w:val="00BB1F44"/>
    <w:rsid w:val="00BB4EF3"/>
    <w:rsid w:val="00BC03D2"/>
    <w:rsid w:val="00BC3685"/>
    <w:rsid w:val="00BC5336"/>
    <w:rsid w:val="00BC7370"/>
    <w:rsid w:val="00BD25BC"/>
    <w:rsid w:val="00BD4F1D"/>
    <w:rsid w:val="00BD7D77"/>
    <w:rsid w:val="00BD7F1E"/>
    <w:rsid w:val="00BE048C"/>
    <w:rsid w:val="00BE09F6"/>
    <w:rsid w:val="00BE625B"/>
    <w:rsid w:val="00BE7357"/>
    <w:rsid w:val="00BE7DCE"/>
    <w:rsid w:val="00BF0D76"/>
    <w:rsid w:val="00BF6FBF"/>
    <w:rsid w:val="00C00C29"/>
    <w:rsid w:val="00C00FC5"/>
    <w:rsid w:val="00C05858"/>
    <w:rsid w:val="00C115FA"/>
    <w:rsid w:val="00C11AE2"/>
    <w:rsid w:val="00C20080"/>
    <w:rsid w:val="00C27B33"/>
    <w:rsid w:val="00C31FE8"/>
    <w:rsid w:val="00C323FE"/>
    <w:rsid w:val="00C343FA"/>
    <w:rsid w:val="00C40ECA"/>
    <w:rsid w:val="00C41E07"/>
    <w:rsid w:val="00C436CF"/>
    <w:rsid w:val="00C43FDA"/>
    <w:rsid w:val="00C55D5D"/>
    <w:rsid w:val="00C5776A"/>
    <w:rsid w:val="00C605FA"/>
    <w:rsid w:val="00C63F34"/>
    <w:rsid w:val="00C649AC"/>
    <w:rsid w:val="00C64D27"/>
    <w:rsid w:val="00C67146"/>
    <w:rsid w:val="00C731C8"/>
    <w:rsid w:val="00C743D5"/>
    <w:rsid w:val="00C77A08"/>
    <w:rsid w:val="00C8547A"/>
    <w:rsid w:val="00C93C7D"/>
    <w:rsid w:val="00CA0961"/>
    <w:rsid w:val="00CB0406"/>
    <w:rsid w:val="00CB4E46"/>
    <w:rsid w:val="00CC29FA"/>
    <w:rsid w:val="00CC5B5F"/>
    <w:rsid w:val="00CD21D0"/>
    <w:rsid w:val="00CD5380"/>
    <w:rsid w:val="00CD5AB9"/>
    <w:rsid w:val="00CD677B"/>
    <w:rsid w:val="00CE00ED"/>
    <w:rsid w:val="00CE0D05"/>
    <w:rsid w:val="00CE646F"/>
    <w:rsid w:val="00CF228A"/>
    <w:rsid w:val="00CF34A5"/>
    <w:rsid w:val="00D05D95"/>
    <w:rsid w:val="00D06E3F"/>
    <w:rsid w:val="00D20769"/>
    <w:rsid w:val="00D21208"/>
    <w:rsid w:val="00D216C0"/>
    <w:rsid w:val="00D304D9"/>
    <w:rsid w:val="00D56F9F"/>
    <w:rsid w:val="00D608F0"/>
    <w:rsid w:val="00D76F08"/>
    <w:rsid w:val="00D836FF"/>
    <w:rsid w:val="00D84516"/>
    <w:rsid w:val="00D84D6D"/>
    <w:rsid w:val="00D85374"/>
    <w:rsid w:val="00D874F8"/>
    <w:rsid w:val="00D93147"/>
    <w:rsid w:val="00D93879"/>
    <w:rsid w:val="00DA311E"/>
    <w:rsid w:val="00DA51AF"/>
    <w:rsid w:val="00DA7630"/>
    <w:rsid w:val="00DB0784"/>
    <w:rsid w:val="00DB515B"/>
    <w:rsid w:val="00DB74E7"/>
    <w:rsid w:val="00DC2AE4"/>
    <w:rsid w:val="00DC6F57"/>
    <w:rsid w:val="00DD277D"/>
    <w:rsid w:val="00DD2EC2"/>
    <w:rsid w:val="00DD606A"/>
    <w:rsid w:val="00DD6E71"/>
    <w:rsid w:val="00DE2EED"/>
    <w:rsid w:val="00DF0181"/>
    <w:rsid w:val="00DF4DDA"/>
    <w:rsid w:val="00E01704"/>
    <w:rsid w:val="00E031A2"/>
    <w:rsid w:val="00E031E3"/>
    <w:rsid w:val="00E1054B"/>
    <w:rsid w:val="00E12761"/>
    <w:rsid w:val="00E16DC3"/>
    <w:rsid w:val="00E205EA"/>
    <w:rsid w:val="00E21081"/>
    <w:rsid w:val="00E24E94"/>
    <w:rsid w:val="00E27F90"/>
    <w:rsid w:val="00E32EB7"/>
    <w:rsid w:val="00E33341"/>
    <w:rsid w:val="00E403D6"/>
    <w:rsid w:val="00E40E53"/>
    <w:rsid w:val="00E4162C"/>
    <w:rsid w:val="00E443EA"/>
    <w:rsid w:val="00E453A8"/>
    <w:rsid w:val="00E47A42"/>
    <w:rsid w:val="00E53E66"/>
    <w:rsid w:val="00E652F4"/>
    <w:rsid w:val="00E82689"/>
    <w:rsid w:val="00E94BB7"/>
    <w:rsid w:val="00E968B2"/>
    <w:rsid w:val="00E96D82"/>
    <w:rsid w:val="00EB2FF5"/>
    <w:rsid w:val="00EB6234"/>
    <w:rsid w:val="00EC1D83"/>
    <w:rsid w:val="00EC75EA"/>
    <w:rsid w:val="00ED2874"/>
    <w:rsid w:val="00EE06D7"/>
    <w:rsid w:val="00EE408D"/>
    <w:rsid w:val="00EE6317"/>
    <w:rsid w:val="00EE787B"/>
    <w:rsid w:val="00EF097E"/>
    <w:rsid w:val="00EF1DB0"/>
    <w:rsid w:val="00EF1EC1"/>
    <w:rsid w:val="00EF71F5"/>
    <w:rsid w:val="00EF7D3A"/>
    <w:rsid w:val="00F0142A"/>
    <w:rsid w:val="00F06460"/>
    <w:rsid w:val="00F07E03"/>
    <w:rsid w:val="00F11FAB"/>
    <w:rsid w:val="00F13B15"/>
    <w:rsid w:val="00F21F32"/>
    <w:rsid w:val="00F26D2C"/>
    <w:rsid w:val="00F270F7"/>
    <w:rsid w:val="00F320FD"/>
    <w:rsid w:val="00F33008"/>
    <w:rsid w:val="00F43B7D"/>
    <w:rsid w:val="00F44CC9"/>
    <w:rsid w:val="00F455E4"/>
    <w:rsid w:val="00F47F72"/>
    <w:rsid w:val="00F53766"/>
    <w:rsid w:val="00F54EF4"/>
    <w:rsid w:val="00F5583D"/>
    <w:rsid w:val="00F617CE"/>
    <w:rsid w:val="00F61F94"/>
    <w:rsid w:val="00F62017"/>
    <w:rsid w:val="00F64A69"/>
    <w:rsid w:val="00F72F0D"/>
    <w:rsid w:val="00F74E52"/>
    <w:rsid w:val="00F76E03"/>
    <w:rsid w:val="00F81E04"/>
    <w:rsid w:val="00F838B9"/>
    <w:rsid w:val="00F86501"/>
    <w:rsid w:val="00F8796F"/>
    <w:rsid w:val="00F92645"/>
    <w:rsid w:val="00FA07DE"/>
    <w:rsid w:val="00FA1C5E"/>
    <w:rsid w:val="00FA354A"/>
    <w:rsid w:val="00FA40B7"/>
    <w:rsid w:val="00FA43D9"/>
    <w:rsid w:val="00FA60BB"/>
    <w:rsid w:val="00FB0B5B"/>
    <w:rsid w:val="00FB0FE9"/>
    <w:rsid w:val="00FB2F6D"/>
    <w:rsid w:val="00FB7AE1"/>
    <w:rsid w:val="00FC2506"/>
    <w:rsid w:val="00FC4B9C"/>
    <w:rsid w:val="00FC779F"/>
    <w:rsid w:val="00FD057A"/>
    <w:rsid w:val="00FD0AEB"/>
    <w:rsid w:val="00FD21CC"/>
    <w:rsid w:val="00FD28B5"/>
    <w:rsid w:val="00FD75D1"/>
    <w:rsid w:val="00FE37BC"/>
    <w:rsid w:val="00FE5291"/>
    <w:rsid w:val="00FE538A"/>
    <w:rsid w:val="00FE5AD3"/>
    <w:rsid w:val="00FE5FAC"/>
    <w:rsid w:val="00FF4D24"/>
    <w:rsid w:val="00FF5CD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EEE0C"/>
  <w15:docId w15:val="{1459DBE0-9EFA-A747-A946-2B2D0C2B7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44E70"/>
    <w:pPr>
      <w:spacing w:after="240" w:line="240" w:lineRule="auto"/>
      <w:jc w:val="center"/>
      <w:outlineLvl w:val="0"/>
    </w:pPr>
    <w:rPr>
      <w:rFonts w:ascii="Times New Roman" w:eastAsia="Times New Roman" w:hAnsi="Times New Roman" w:cs="Times New Roman"/>
      <w:b/>
      <w:bCs/>
      <w:iCs/>
      <w:caps/>
      <w:sz w:val="24"/>
      <w:szCs w:val="32"/>
    </w:rPr>
  </w:style>
  <w:style w:type="paragraph" w:styleId="Heading2">
    <w:name w:val="heading 2"/>
    <w:basedOn w:val="Normal"/>
    <w:next w:val="Normal"/>
    <w:link w:val="Heading2Char"/>
    <w:uiPriority w:val="9"/>
    <w:semiHidden/>
    <w:unhideWhenUsed/>
    <w:qFormat/>
    <w:rsid w:val="00A442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442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6B8E"/>
    <w:pPr>
      <w:spacing w:after="0" w:line="240" w:lineRule="auto"/>
    </w:pPr>
  </w:style>
  <w:style w:type="character" w:styleId="Hyperlink">
    <w:name w:val="Hyperlink"/>
    <w:basedOn w:val="DefaultParagraphFont"/>
    <w:uiPriority w:val="99"/>
    <w:unhideWhenUsed/>
    <w:rsid w:val="002F3903"/>
    <w:rPr>
      <w:color w:val="0563C1" w:themeColor="hyperlink"/>
      <w:u w:val="single"/>
    </w:rPr>
  </w:style>
  <w:style w:type="paragraph" w:styleId="Header">
    <w:name w:val="header"/>
    <w:basedOn w:val="Normal"/>
    <w:link w:val="HeaderChar"/>
    <w:uiPriority w:val="99"/>
    <w:unhideWhenUsed/>
    <w:rsid w:val="00B5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A6E"/>
  </w:style>
  <w:style w:type="paragraph" w:styleId="Footer">
    <w:name w:val="footer"/>
    <w:basedOn w:val="Normal"/>
    <w:link w:val="FooterChar"/>
    <w:uiPriority w:val="99"/>
    <w:unhideWhenUsed/>
    <w:rsid w:val="00B5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A6E"/>
  </w:style>
  <w:style w:type="paragraph" w:styleId="BalloonText">
    <w:name w:val="Balloon Text"/>
    <w:basedOn w:val="Normal"/>
    <w:link w:val="BalloonTextChar"/>
    <w:uiPriority w:val="99"/>
    <w:semiHidden/>
    <w:unhideWhenUsed/>
    <w:rsid w:val="006C74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4C3"/>
    <w:rPr>
      <w:rFonts w:ascii="Segoe UI" w:hAnsi="Segoe UI" w:cs="Segoe UI"/>
      <w:sz w:val="18"/>
      <w:szCs w:val="18"/>
    </w:rPr>
  </w:style>
  <w:style w:type="character" w:styleId="CommentReference">
    <w:name w:val="annotation reference"/>
    <w:basedOn w:val="DefaultParagraphFont"/>
    <w:uiPriority w:val="99"/>
    <w:semiHidden/>
    <w:unhideWhenUsed/>
    <w:rsid w:val="00147FD5"/>
    <w:rPr>
      <w:sz w:val="16"/>
      <w:szCs w:val="16"/>
    </w:rPr>
  </w:style>
  <w:style w:type="paragraph" w:styleId="CommentText">
    <w:name w:val="annotation text"/>
    <w:basedOn w:val="Normal"/>
    <w:link w:val="CommentTextChar"/>
    <w:uiPriority w:val="99"/>
    <w:unhideWhenUsed/>
    <w:rsid w:val="00147FD5"/>
    <w:pPr>
      <w:spacing w:line="240" w:lineRule="auto"/>
    </w:pPr>
    <w:rPr>
      <w:sz w:val="20"/>
      <w:szCs w:val="20"/>
    </w:rPr>
  </w:style>
  <w:style w:type="character" w:customStyle="1" w:styleId="CommentTextChar">
    <w:name w:val="Comment Text Char"/>
    <w:basedOn w:val="DefaultParagraphFont"/>
    <w:link w:val="CommentText"/>
    <w:uiPriority w:val="99"/>
    <w:rsid w:val="00147FD5"/>
    <w:rPr>
      <w:sz w:val="20"/>
      <w:szCs w:val="20"/>
    </w:rPr>
  </w:style>
  <w:style w:type="paragraph" w:styleId="CommentSubject">
    <w:name w:val="annotation subject"/>
    <w:basedOn w:val="CommentText"/>
    <w:next w:val="CommentText"/>
    <w:link w:val="CommentSubjectChar"/>
    <w:uiPriority w:val="99"/>
    <w:semiHidden/>
    <w:unhideWhenUsed/>
    <w:rsid w:val="00147FD5"/>
    <w:rPr>
      <w:b/>
      <w:bCs/>
    </w:rPr>
  </w:style>
  <w:style w:type="character" w:customStyle="1" w:styleId="CommentSubjectChar">
    <w:name w:val="Comment Subject Char"/>
    <w:basedOn w:val="CommentTextChar"/>
    <w:link w:val="CommentSubject"/>
    <w:uiPriority w:val="99"/>
    <w:semiHidden/>
    <w:rsid w:val="00147FD5"/>
    <w:rPr>
      <w:b/>
      <w:bCs/>
      <w:sz w:val="20"/>
      <w:szCs w:val="20"/>
    </w:rPr>
  </w:style>
  <w:style w:type="paragraph" w:styleId="Revision">
    <w:name w:val="Revision"/>
    <w:hidden/>
    <w:uiPriority w:val="99"/>
    <w:semiHidden/>
    <w:rsid w:val="008E3B8C"/>
    <w:pPr>
      <w:spacing w:after="0" w:line="240" w:lineRule="auto"/>
    </w:pPr>
  </w:style>
  <w:style w:type="character" w:customStyle="1" w:styleId="Heading1Char">
    <w:name w:val="Heading 1 Char"/>
    <w:basedOn w:val="DefaultParagraphFont"/>
    <w:link w:val="Heading1"/>
    <w:rsid w:val="00144E70"/>
    <w:rPr>
      <w:rFonts w:ascii="Times New Roman" w:eastAsia="Times New Roman" w:hAnsi="Times New Roman" w:cs="Times New Roman"/>
      <w:b/>
      <w:bCs/>
      <w:iCs/>
      <w:caps/>
      <w:sz w:val="24"/>
      <w:szCs w:val="32"/>
    </w:rPr>
  </w:style>
  <w:style w:type="paragraph" w:styleId="TOC1">
    <w:name w:val="toc 1"/>
    <w:basedOn w:val="Normal"/>
    <w:next w:val="Normal"/>
    <w:uiPriority w:val="39"/>
    <w:rsid w:val="00144E70"/>
    <w:pPr>
      <w:spacing w:before="120" w:after="120" w:line="240" w:lineRule="auto"/>
    </w:pPr>
    <w:rPr>
      <w:rFonts w:ascii="Times New Roman" w:eastAsia="Times New Roman" w:hAnsi="Times New Roman" w:cs="Calibri"/>
      <w:bCs/>
      <w:szCs w:val="20"/>
    </w:rPr>
  </w:style>
  <w:style w:type="paragraph" w:styleId="Subtitle">
    <w:name w:val="Subtitle"/>
    <w:basedOn w:val="Normal"/>
    <w:next w:val="Normal"/>
    <w:link w:val="SubtitleChar"/>
    <w:qFormat/>
    <w:rsid w:val="00144E70"/>
    <w:pPr>
      <w:spacing w:after="320" w:line="240" w:lineRule="auto"/>
      <w:contextualSpacing/>
    </w:pPr>
    <w:rPr>
      <w:rFonts w:ascii="Times New Roman" w:eastAsia="Times New Roman" w:hAnsi="Times New Roman" w:cs="Times New Roman"/>
      <w:i/>
      <w:iCs/>
      <w:color w:val="808080"/>
      <w:spacing w:val="10"/>
      <w:sz w:val="24"/>
      <w:szCs w:val="24"/>
    </w:rPr>
  </w:style>
  <w:style w:type="character" w:customStyle="1" w:styleId="SubtitleChar">
    <w:name w:val="Subtitle Char"/>
    <w:basedOn w:val="DefaultParagraphFont"/>
    <w:link w:val="Subtitle"/>
    <w:rsid w:val="00144E70"/>
    <w:rPr>
      <w:rFonts w:ascii="Times New Roman" w:eastAsia="Times New Roman" w:hAnsi="Times New Roman" w:cs="Times New Roman"/>
      <w:i/>
      <w:iCs/>
      <w:color w:val="808080"/>
      <w:spacing w:val="10"/>
      <w:sz w:val="24"/>
      <w:szCs w:val="24"/>
    </w:rPr>
  </w:style>
  <w:style w:type="paragraph" w:styleId="ListParagraph">
    <w:name w:val="List Paragraph"/>
    <w:basedOn w:val="Normal"/>
    <w:uiPriority w:val="34"/>
    <w:qFormat/>
    <w:rsid w:val="00144E70"/>
    <w:pPr>
      <w:spacing w:after="240" w:line="240" w:lineRule="auto"/>
      <w:ind w:left="720"/>
      <w:contextualSpacing/>
    </w:pPr>
    <w:rPr>
      <w:rFonts w:ascii="Times New Roman" w:eastAsia="Times New Roman" w:hAnsi="Times New Roman" w:cs="Times New Roman"/>
    </w:rPr>
  </w:style>
  <w:style w:type="paragraph" w:customStyle="1" w:styleId="Default">
    <w:name w:val="Default"/>
    <w:rsid w:val="00144E70"/>
    <w:pPr>
      <w:autoSpaceDE w:val="0"/>
      <w:autoSpaceDN w:val="0"/>
      <w:adjustRightInd w:val="0"/>
      <w:spacing w:after="0" w:line="240" w:lineRule="auto"/>
    </w:pPr>
    <w:rPr>
      <w:rFonts w:ascii="Arial" w:eastAsia="Times New Roman" w:hAnsi="Arial" w:cs="Arial"/>
      <w:color w:val="000000"/>
      <w:sz w:val="24"/>
      <w:szCs w:val="24"/>
    </w:rPr>
  </w:style>
  <w:style w:type="paragraph" w:styleId="NormalWeb">
    <w:name w:val="Normal (Web)"/>
    <w:basedOn w:val="Normal"/>
    <w:uiPriority w:val="99"/>
    <w:semiHidden/>
    <w:unhideWhenUsed/>
    <w:rsid w:val="00144E70"/>
    <w:pPr>
      <w:spacing w:before="100" w:beforeAutospacing="1" w:after="100" w:afterAutospacing="1" w:line="240" w:lineRule="auto"/>
    </w:pPr>
    <w:rPr>
      <w:rFonts w:ascii="Times New Roman" w:eastAsiaTheme="minorEastAsia" w:hAnsi="Times New Roman" w:cs="Times New Roman"/>
      <w:sz w:val="24"/>
      <w:szCs w:val="24"/>
    </w:rPr>
  </w:style>
  <w:style w:type="paragraph" w:styleId="FootnoteText">
    <w:name w:val="footnote text"/>
    <w:basedOn w:val="Normal"/>
    <w:link w:val="FootnoteTextChar"/>
    <w:uiPriority w:val="99"/>
    <w:semiHidden/>
    <w:unhideWhenUsed/>
    <w:rsid w:val="005C51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189"/>
    <w:rPr>
      <w:sz w:val="20"/>
      <w:szCs w:val="20"/>
    </w:rPr>
  </w:style>
  <w:style w:type="character" w:styleId="FootnoteReference">
    <w:name w:val="footnote reference"/>
    <w:basedOn w:val="DefaultParagraphFont"/>
    <w:uiPriority w:val="99"/>
    <w:semiHidden/>
    <w:unhideWhenUsed/>
    <w:rsid w:val="005C5189"/>
    <w:rPr>
      <w:vertAlign w:val="superscript"/>
    </w:rPr>
  </w:style>
  <w:style w:type="character" w:styleId="UnresolvedMention">
    <w:name w:val="Unresolved Mention"/>
    <w:basedOn w:val="DefaultParagraphFont"/>
    <w:uiPriority w:val="99"/>
    <w:semiHidden/>
    <w:unhideWhenUsed/>
    <w:rsid w:val="00A44222"/>
    <w:rPr>
      <w:color w:val="605E5C"/>
      <w:shd w:val="clear" w:color="auto" w:fill="E1DFDD"/>
    </w:rPr>
  </w:style>
  <w:style w:type="paragraph" w:customStyle="1" w:styleId="EndNoteBibliographyTitle">
    <w:name w:val="EndNote Bibliography Title"/>
    <w:basedOn w:val="Normal"/>
    <w:link w:val="EndNoteBibliographyTitleChar"/>
    <w:rsid w:val="00A44222"/>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44222"/>
    <w:rPr>
      <w:rFonts w:ascii="Calibri" w:hAnsi="Calibri" w:cs="Calibri"/>
    </w:rPr>
  </w:style>
  <w:style w:type="paragraph" w:customStyle="1" w:styleId="EndNoteBibliography">
    <w:name w:val="EndNote Bibliography"/>
    <w:basedOn w:val="Normal"/>
    <w:link w:val="EndNoteBibliographyChar"/>
    <w:rsid w:val="00A44222"/>
    <w:pPr>
      <w:spacing w:line="240" w:lineRule="auto"/>
      <w:jc w:val="center"/>
    </w:pPr>
    <w:rPr>
      <w:rFonts w:ascii="Calibri" w:hAnsi="Calibri" w:cs="Calibri"/>
    </w:rPr>
  </w:style>
  <w:style w:type="character" w:customStyle="1" w:styleId="EndNoteBibliographyChar">
    <w:name w:val="EndNote Bibliography Char"/>
    <w:basedOn w:val="DefaultParagraphFont"/>
    <w:link w:val="EndNoteBibliography"/>
    <w:rsid w:val="00A44222"/>
    <w:rPr>
      <w:rFonts w:ascii="Calibri" w:hAnsi="Calibri" w:cs="Calibri"/>
    </w:rPr>
  </w:style>
  <w:style w:type="character" w:customStyle="1" w:styleId="Heading2Char">
    <w:name w:val="Heading 2 Char"/>
    <w:basedOn w:val="DefaultParagraphFont"/>
    <w:link w:val="Heading2"/>
    <w:uiPriority w:val="9"/>
    <w:semiHidden/>
    <w:rsid w:val="00A442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4422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224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52108">
      <w:bodyDiv w:val="1"/>
      <w:marLeft w:val="0"/>
      <w:marRight w:val="0"/>
      <w:marTop w:val="0"/>
      <w:marBottom w:val="0"/>
      <w:divBdr>
        <w:top w:val="none" w:sz="0" w:space="0" w:color="auto"/>
        <w:left w:val="none" w:sz="0" w:space="0" w:color="auto"/>
        <w:bottom w:val="none" w:sz="0" w:space="0" w:color="auto"/>
        <w:right w:val="none" w:sz="0" w:space="0" w:color="auto"/>
      </w:divBdr>
    </w:div>
    <w:div w:id="300766140">
      <w:bodyDiv w:val="1"/>
      <w:marLeft w:val="0"/>
      <w:marRight w:val="0"/>
      <w:marTop w:val="0"/>
      <w:marBottom w:val="0"/>
      <w:divBdr>
        <w:top w:val="none" w:sz="0" w:space="0" w:color="auto"/>
        <w:left w:val="none" w:sz="0" w:space="0" w:color="auto"/>
        <w:bottom w:val="none" w:sz="0" w:space="0" w:color="auto"/>
        <w:right w:val="none" w:sz="0" w:space="0" w:color="auto"/>
      </w:divBdr>
    </w:div>
    <w:div w:id="172957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02/ece3.8102" TargetMode="External"/><Relationship Id="rId1" Type="http://schemas.openxmlformats.org/officeDocument/2006/relationships/hyperlink" Target="https://doi.org/10.1080/02755947.2015.1055014"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s://doi.org/10.5281/zenodo.5172971" TargetMode="External"/><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header" Target="header4.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david-dayan/chum_coastal_pilo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4F2-4BA9-4B90-ACD3-11AB9985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28</Pages>
  <Words>7513</Words>
  <Characters>42825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College of Forestry</Company>
  <LinksUpToDate>false</LinksUpToDate>
  <CharactersWithSpaces>50238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LORION Chris M * ODFW</cp:lastModifiedBy>
  <cp:revision>8</cp:revision>
  <cp:lastPrinted>2021-08-07T00:07:00Z</cp:lastPrinted>
  <dcterms:created xsi:type="dcterms:W3CDTF">2022-06-09T20:26:00Z</dcterms:created>
  <dcterms:modified xsi:type="dcterms:W3CDTF">2022-06-10T00:12:00Z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http://www.zotero.org/styles/aquaculture</vt:lpwstr>
  </property>
  <property fmtid="{D5CDD505-2E9C-101B-9397-08002B2CF9AE}" pid="5" name="Mendeley Recent Style Name 1_1">
    <vt:lpwstr>Aquaculture</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http://www.zotero.org/styles/transactions-of-the-american-fisheries-society</vt:lpwstr>
  </property>
  <property fmtid="{D5CDD505-2E9C-101B-9397-08002B2CF9AE}" pid="21" name="Mendeley Recent Style Name 9_1">
    <vt:lpwstr>Transactions of the American Fisheries Society</vt:lpwstr>
  </property>
</Properties>
</file>